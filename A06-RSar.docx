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3FF90FE7" w14:textId="7DCF007B" w:rsidR="00355224" w:rsidRPr="00355224" w:rsidRDefault="00A5378E" w:rsidP="00FD7883">
      <w:pPr>
        <w:rPr>
          <w:i/>
        </w:rPr>
      </w:pPr>
      <w:r>
        <w:t>Rex Sarabia</w:t>
      </w:r>
    </w:p>
    <w:p w14:paraId="6911AC85" w14:textId="1EEBCFC4" w:rsidR="00355224" w:rsidRPr="00355224" w:rsidRDefault="000C67EE" w:rsidP="00FD7883">
      <w:pPr>
        <w:rPr>
          <w:i/>
        </w:rPr>
      </w:pPr>
      <w:r>
        <w:t>10</w:t>
      </w:r>
      <w:r w:rsidR="00575EE2">
        <w:t xml:space="preserve"> August</w:t>
      </w:r>
      <w:r w:rsidR="00A5378E">
        <w:t xml:space="preserve"> 2022</w:t>
      </w:r>
    </w:p>
    <w:p w14:paraId="789382F0" w14:textId="77777777" w:rsidR="00A5378E" w:rsidRDefault="00A5378E" w:rsidP="00FD7883">
      <w:r w:rsidRPr="00A5378E">
        <w:t>IT FDN 110 B</w:t>
      </w:r>
    </w:p>
    <w:p w14:paraId="7455037A" w14:textId="578E5078" w:rsidR="00355224" w:rsidRDefault="00A5378E" w:rsidP="00FD7883">
      <w:r>
        <w:t>Assignment</w:t>
      </w:r>
      <w:r w:rsidR="00B22B01">
        <w:t>0</w:t>
      </w:r>
      <w:r w:rsidR="000C67EE">
        <w:t>6</w:t>
      </w:r>
    </w:p>
    <w:p w14:paraId="7A8E47D6" w14:textId="1ACFE99D" w:rsidR="00D87C81" w:rsidRPr="00BA272F" w:rsidRDefault="00D87C81" w:rsidP="00FD7883">
      <w:pPr>
        <w:rPr>
          <w:iCs w:val="0"/>
        </w:rPr>
      </w:pPr>
      <w:r>
        <w:rPr>
          <w:iCs w:val="0"/>
        </w:rPr>
        <w:t xml:space="preserve">GitHub: </w:t>
      </w:r>
      <w:r w:rsidR="00DE6474">
        <w:fldChar w:fldCharType="begin"/>
      </w:r>
      <w:ins w:id="1" w:author="Bambi C" w:date="2022-08-14T12:22:00Z">
        <w:r w:rsidR="00AB4708">
          <w:instrText>HYPERLINK "https://github.com/rsar-uw/IntroToProg-Python-Mod06"</w:instrText>
        </w:r>
      </w:ins>
      <w:del w:id="2" w:author="Bambi C" w:date="2022-08-14T12:22:00Z">
        <w:r w:rsidR="00DE6474" w:rsidDel="00AB4708">
          <w:delInstrText xml:space="preserve"> HYPERLINK "https://github.com/rsar-uw/IntroToProg-Python" </w:delInstrText>
        </w:r>
      </w:del>
      <w:ins w:id="3" w:author="Bambi C" w:date="2022-08-14T12:22:00Z"/>
      <w:r w:rsidR="00DE6474">
        <w:fldChar w:fldCharType="separate"/>
      </w:r>
      <w:del w:id="4" w:author="Bambi C" w:date="2022-08-14T12:22:00Z">
        <w:r w:rsidRPr="00BA272F" w:rsidDel="00AB4708">
          <w:rPr>
            <w:rStyle w:val="Hyperlink"/>
            <w:iCs w:val="0"/>
          </w:rPr>
          <w:delText>https://github.com/rsar-uw/IntroToProg-Python</w:delText>
        </w:r>
      </w:del>
      <w:ins w:id="5" w:author="Bambi C" w:date="2022-08-14T12:22:00Z">
        <w:r w:rsidR="00AB4708">
          <w:rPr>
            <w:rStyle w:val="Hyperlink"/>
            <w:iCs w:val="0"/>
          </w:rPr>
          <w:t>https://github.com/rsar-uw/IntroToProg-Python-Mod06</w:t>
        </w:r>
      </w:ins>
      <w:r w:rsidR="00DE6474">
        <w:rPr>
          <w:rStyle w:val="Hyperlink"/>
          <w:iCs w:val="0"/>
        </w:rPr>
        <w:fldChar w:fldCharType="end"/>
      </w:r>
      <w:r>
        <w:rPr>
          <w:iCs w:val="0"/>
        </w:rPr>
        <w:t xml:space="preserve"> (External)</w:t>
      </w:r>
    </w:p>
    <w:p w14:paraId="7AB74DB0" w14:textId="086848C0" w:rsidR="00BD3599" w:rsidRPr="00DE6474" w:rsidRDefault="00A21E28" w:rsidP="00BA272F">
      <w:pPr>
        <w:pStyle w:val="Title"/>
        <w:tabs>
          <w:tab w:val="center" w:pos="5266"/>
          <w:tab w:val="left" w:pos="8154"/>
        </w:tabs>
      </w:pPr>
      <w:r w:rsidRPr="00DE6474">
        <w:t>Python Script:</w:t>
      </w:r>
      <w:r w:rsidR="005D3EAB" w:rsidRPr="00DE6474">
        <w:t xml:space="preserve"> To Do List</w:t>
      </w:r>
      <w:r w:rsidR="001A3603" w:rsidRPr="00DE6474">
        <w:t xml:space="preserve"> v1.0</w:t>
      </w:r>
    </w:p>
    <w:bookmarkStart w:id="6" w:name="_Ref108280728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0"/>
          <w:szCs w:val="20"/>
        </w:rPr>
        <w:id w:val="157153932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35EBD61" w14:textId="7918287C" w:rsidR="00BD3599" w:rsidRPr="00DE6474" w:rsidRDefault="00BD3599">
          <w:pPr>
            <w:pStyle w:val="TOCHeading"/>
          </w:pPr>
          <w:r w:rsidRPr="00DE6474">
            <w:t>Table of Contents</w:t>
          </w:r>
          <w:bookmarkEnd w:id="6"/>
        </w:p>
        <w:p w14:paraId="4321ECA6" w14:textId="09A01A07" w:rsidR="00DE6474" w:rsidRPr="00DE6474" w:rsidRDefault="00C04333" w:rsidP="00DE6474">
          <w:pPr>
            <w:pStyle w:val="TOC1"/>
            <w:rPr>
              <w:ins w:id="7" w:author="Bambi C" w:date="2022-08-14T20:35:00Z"/>
              <w:rFonts w:cstheme="minorBidi"/>
              <w:i w:val="0"/>
              <w:noProof/>
              <w:rPrChange w:id="8" w:author="Bambi C" w:date="2022-08-14T20:36:00Z">
                <w:rPr>
                  <w:ins w:id="9" w:author="Bambi C" w:date="2022-08-14T20:35:00Z"/>
                  <w:rFonts w:cstheme="minorBidi"/>
                  <w:iCs w:val="0"/>
                  <w:noProof/>
                </w:rPr>
              </w:rPrChange>
            </w:rPr>
          </w:pPr>
          <w:r w:rsidRPr="00DE6474">
            <w:rPr>
              <w:rFonts w:asciiTheme="majorHAnsi" w:eastAsiaTheme="majorEastAsia" w:hAnsiTheme="majorHAnsi" w:cstheme="majorBidi"/>
              <w:i w:val="0"/>
              <w:noProof/>
              <w:color w:val="363371" w:themeColor="accent2" w:themeShade="7F"/>
              <w:sz w:val="22"/>
              <w:szCs w:val="22"/>
              <w:rPrChange w:id="10" w:author="Bambi C" w:date="2022-08-14T20:36:00Z">
                <w:rPr>
                  <w:rFonts w:asciiTheme="majorHAnsi" w:eastAsiaTheme="majorEastAsia" w:hAnsiTheme="majorHAnsi" w:cstheme="majorBidi"/>
                  <w:iCs w:val="0"/>
                  <w:noProof/>
                  <w:color w:val="363371" w:themeColor="accent2" w:themeShade="7F"/>
                  <w:sz w:val="22"/>
                  <w:szCs w:val="22"/>
                </w:rPr>
              </w:rPrChange>
            </w:rPr>
            <w:fldChar w:fldCharType="begin"/>
          </w:r>
          <w:r w:rsidRPr="00DE6474">
            <w:rPr>
              <w:rFonts w:asciiTheme="majorHAnsi" w:eastAsiaTheme="majorEastAsia" w:hAnsiTheme="majorHAnsi" w:cstheme="majorBidi"/>
              <w:i w:val="0"/>
              <w:noProof/>
              <w:color w:val="363371" w:themeColor="accent2" w:themeShade="7F"/>
              <w:sz w:val="22"/>
              <w:szCs w:val="22"/>
              <w:rPrChange w:id="11" w:author="Bambi C" w:date="2022-08-14T20:36:00Z">
                <w:rPr>
                  <w:rFonts w:asciiTheme="majorHAnsi" w:eastAsiaTheme="majorEastAsia" w:hAnsiTheme="majorHAnsi" w:cstheme="majorBidi"/>
                  <w:iCs w:val="0"/>
                  <w:noProof/>
                  <w:color w:val="363371" w:themeColor="accent2" w:themeShade="7F"/>
                  <w:sz w:val="22"/>
                  <w:szCs w:val="22"/>
                </w:rPr>
              </w:rPrChange>
            </w:rPr>
            <w:instrText xml:space="preserve"> TOC \o "1-4" \h \z \u </w:instrText>
          </w:r>
          <w:r w:rsidRPr="00DE6474">
            <w:rPr>
              <w:rFonts w:asciiTheme="majorHAnsi" w:eastAsiaTheme="majorEastAsia" w:hAnsiTheme="majorHAnsi" w:cstheme="majorBidi"/>
              <w:i w:val="0"/>
              <w:noProof/>
              <w:color w:val="363371" w:themeColor="accent2" w:themeShade="7F"/>
              <w:sz w:val="22"/>
              <w:szCs w:val="22"/>
              <w:rPrChange w:id="12" w:author="Bambi C" w:date="2022-08-14T20:36:00Z">
                <w:rPr>
                  <w:rFonts w:asciiTheme="majorHAnsi" w:eastAsiaTheme="majorEastAsia" w:hAnsiTheme="majorHAnsi" w:cstheme="majorBidi"/>
                  <w:iCs w:val="0"/>
                  <w:noProof/>
                  <w:color w:val="363371" w:themeColor="accent2" w:themeShade="7F"/>
                  <w:sz w:val="22"/>
                  <w:szCs w:val="22"/>
                </w:rPr>
              </w:rPrChange>
            </w:rPr>
            <w:fldChar w:fldCharType="separate"/>
          </w:r>
          <w:ins w:id="13" w:author="Bambi C" w:date="2022-08-14T20:35:00Z">
            <w:r w:rsidR="00DE6474" w:rsidRPr="00DE6474">
              <w:rPr>
                <w:rStyle w:val="Hyperlink"/>
                <w:i w:val="0"/>
                <w:noProof/>
                <w:rPrChange w:id="14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fldChar w:fldCharType="begin"/>
            </w:r>
            <w:r w:rsidR="00DE6474" w:rsidRPr="00DE6474">
              <w:rPr>
                <w:rStyle w:val="Hyperlink"/>
                <w:i w:val="0"/>
                <w:noProof/>
                <w:rPrChange w:id="15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="00DE6474" w:rsidRPr="00DE6474">
              <w:rPr>
                <w:i w:val="0"/>
                <w:noProof/>
                <w:rPrChange w:id="16" w:author="Bambi C" w:date="2022-08-14T20:36:00Z">
                  <w:rPr>
                    <w:iCs w:val="0"/>
                    <w:noProof/>
                  </w:rPr>
                </w:rPrChange>
              </w:rPr>
              <w:instrText>HYPERLINK \l "_Toc111401769"</w:instrText>
            </w:r>
            <w:r w:rsidR="00DE6474" w:rsidRPr="00DE6474">
              <w:rPr>
                <w:rStyle w:val="Hyperlink"/>
                <w:i w:val="0"/>
                <w:noProof/>
                <w:rPrChange w:id="17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="00DE6474" w:rsidRPr="00DE6474">
              <w:rPr>
                <w:rStyle w:val="Hyperlink"/>
                <w:i w:val="0"/>
                <w:noProof/>
                <w:rPrChange w:id="18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</w:r>
            <w:r w:rsidR="00DE6474" w:rsidRPr="00DE6474">
              <w:rPr>
                <w:rStyle w:val="Hyperlink"/>
                <w:i w:val="0"/>
                <w:noProof/>
                <w:rPrChange w:id="19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fldChar w:fldCharType="separate"/>
            </w:r>
            <w:r w:rsidR="00DE6474" w:rsidRPr="00DE6474">
              <w:rPr>
                <w:rStyle w:val="Hyperlink"/>
                <w:i w:val="0"/>
                <w:noProof/>
                <w:rPrChange w:id="20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t>2</w:t>
            </w:r>
            <w:r w:rsidR="00DE6474" w:rsidRPr="00DE6474">
              <w:rPr>
                <w:rFonts w:cstheme="minorBidi"/>
                <w:i w:val="0"/>
                <w:noProof/>
                <w:rPrChange w:id="21" w:author="Bambi C" w:date="2022-08-14T20:36:00Z">
                  <w:rPr>
                    <w:rFonts w:cstheme="minorBidi"/>
                    <w:iCs w:val="0"/>
                    <w:noProof/>
                  </w:rPr>
                </w:rPrChange>
              </w:rPr>
              <w:tab/>
            </w:r>
            <w:r w:rsidR="00DE6474" w:rsidRPr="00DE6474">
              <w:rPr>
                <w:rStyle w:val="Hyperlink"/>
                <w:i w:val="0"/>
                <w:noProof/>
                <w:rPrChange w:id="22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t>Introduction</w:t>
            </w:r>
            <w:r w:rsidR="00DE6474" w:rsidRPr="00DE6474">
              <w:rPr>
                <w:i w:val="0"/>
                <w:noProof/>
                <w:webHidden/>
                <w:rPrChange w:id="23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tab/>
            </w:r>
            <w:r w:rsidR="00DE6474" w:rsidRPr="00DE6474">
              <w:rPr>
                <w:i w:val="0"/>
                <w:noProof/>
                <w:webHidden/>
                <w:rPrChange w:id="24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fldChar w:fldCharType="begin"/>
            </w:r>
            <w:r w:rsidR="00DE6474" w:rsidRPr="00DE6474">
              <w:rPr>
                <w:i w:val="0"/>
                <w:noProof/>
                <w:webHidden/>
                <w:rPrChange w:id="25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instrText xml:space="preserve"> PAGEREF _Toc111401769 \h </w:instrText>
            </w:r>
            <w:r w:rsidR="00DE6474" w:rsidRPr="00DE6474">
              <w:rPr>
                <w:i w:val="0"/>
                <w:noProof/>
                <w:webHidden/>
                <w:rPrChange w:id="26" w:author="Bambi C" w:date="2022-08-14T20:36:00Z">
                  <w:rPr>
                    <w:iCs w:val="0"/>
                    <w:noProof/>
                    <w:webHidden/>
                  </w:rPr>
                </w:rPrChange>
              </w:rPr>
            </w:r>
          </w:ins>
          <w:r w:rsidR="00DE6474" w:rsidRPr="00DE6474">
            <w:rPr>
              <w:i w:val="0"/>
              <w:noProof/>
              <w:webHidden/>
              <w:rPrChange w:id="27" w:author="Bambi C" w:date="2022-08-14T20:36:00Z">
                <w:rPr>
                  <w:iCs w:val="0"/>
                  <w:noProof/>
                  <w:webHidden/>
                </w:rPr>
              </w:rPrChange>
            </w:rPr>
            <w:fldChar w:fldCharType="separate"/>
          </w:r>
          <w:ins w:id="28" w:author="Bambi C" w:date="2022-08-14T20:35:00Z">
            <w:r w:rsidR="00DE6474" w:rsidRPr="00DE6474">
              <w:rPr>
                <w:i w:val="0"/>
                <w:noProof/>
                <w:webHidden/>
                <w:rPrChange w:id="29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t>2</w:t>
            </w:r>
            <w:r w:rsidR="00DE6474" w:rsidRPr="00DE6474">
              <w:rPr>
                <w:i w:val="0"/>
                <w:noProof/>
                <w:webHidden/>
                <w:rPrChange w:id="30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fldChar w:fldCharType="end"/>
            </w:r>
            <w:r w:rsidR="00DE6474" w:rsidRPr="00DE6474">
              <w:rPr>
                <w:rStyle w:val="Hyperlink"/>
                <w:i w:val="0"/>
                <w:noProof/>
                <w:rPrChange w:id="31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fldChar w:fldCharType="end"/>
            </w:r>
          </w:ins>
        </w:p>
        <w:p w14:paraId="07806C1B" w14:textId="3497E5FB" w:rsidR="00DE6474" w:rsidRPr="00DE6474" w:rsidRDefault="00DE6474" w:rsidP="00DE6474">
          <w:pPr>
            <w:pStyle w:val="TOC1"/>
            <w:rPr>
              <w:ins w:id="32" w:author="Bambi C" w:date="2022-08-14T20:35:00Z"/>
              <w:rFonts w:cstheme="minorBidi"/>
              <w:i w:val="0"/>
              <w:noProof/>
              <w:rPrChange w:id="33" w:author="Bambi C" w:date="2022-08-14T20:36:00Z">
                <w:rPr>
                  <w:ins w:id="34" w:author="Bambi C" w:date="2022-08-14T20:35:00Z"/>
                  <w:rFonts w:cstheme="minorBidi"/>
                  <w:iCs w:val="0"/>
                  <w:noProof/>
                </w:rPr>
              </w:rPrChange>
            </w:rPr>
          </w:pPr>
          <w:ins w:id="35" w:author="Bambi C" w:date="2022-08-14T20:35:00Z">
            <w:r w:rsidRPr="00DE6474">
              <w:rPr>
                <w:rStyle w:val="Hyperlink"/>
                <w:i w:val="0"/>
                <w:noProof/>
                <w:rPrChange w:id="36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fldChar w:fldCharType="begin"/>
            </w:r>
            <w:r w:rsidRPr="00DE6474">
              <w:rPr>
                <w:rStyle w:val="Hyperlink"/>
                <w:i w:val="0"/>
                <w:noProof/>
                <w:rPrChange w:id="37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DE6474">
              <w:rPr>
                <w:i w:val="0"/>
                <w:noProof/>
                <w:rPrChange w:id="38" w:author="Bambi C" w:date="2022-08-14T20:36:00Z">
                  <w:rPr>
                    <w:iCs w:val="0"/>
                    <w:noProof/>
                  </w:rPr>
                </w:rPrChange>
              </w:rPr>
              <w:instrText>HYPERLINK \l "_Toc111401770"</w:instrText>
            </w:r>
            <w:r w:rsidRPr="00DE6474">
              <w:rPr>
                <w:rStyle w:val="Hyperlink"/>
                <w:i w:val="0"/>
                <w:noProof/>
                <w:rPrChange w:id="39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DE6474">
              <w:rPr>
                <w:rStyle w:val="Hyperlink"/>
                <w:i w:val="0"/>
                <w:noProof/>
                <w:rPrChange w:id="40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</w:r>
            <w:r w:rsidRPr="00DE6474">
              <w:rPr>
                <w:rStyle w:val="Hyperlink"/>
                <w:i w:val="0"/>
                <w:noProof/>
                <w:rPrChange w:id="41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fldChar w:fldCharType="separate"/>
            </w:r>
            <w:r w:rsidRPr="00DE6474">
              <w:rPr>
                <w:rStyle w:val="Hyperlink"/>
                <w:i w:val="0"/>
                <w:noProof/>
                <w:rPrChange w:id="42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t>3</w:t>
            </w:r>
            <w:r w:rsidRPr="00DE6474">
              <w:rPr>
                <w:rFonts w:cstheme="minorBidi"/>
                <w:i w:val="0"/>
                <w:noProof/>
                <w:rPrChange w:id="43" w:author="Bambi C" w:date="2022-08-14T20:36:00Z">
                  <w:rPr>
                    <w:rFonts w:cstheme="minorBidi"/>
                    <w:iCs w:val="0"/>
                    <w:noProof/>
                  </w:rPr>
                </w:rPrChange>
              </w:rPr>
              <w:tab/>
            </w:r>
            <w:r w:rsidRPr="00DE6474">
              <w:rPr>
                <w:rStyle w:val="Hyperlink"/>
                <w:i w:val="0"/>
                <w:noProof/>
                <w:rPrChange w:id="44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t>My system information</w:t>
            </w:r>
            <w:r w:rsidRPr="00DE6474">
              <w:rPr>
                <w:i w:val="0"/>
                <w:noProof/>
                <w:webHidden/>
                <w:rPrChange w:id="45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tab/>
            </w:r>
            <w:r w:rsidRPr="00DE6474">
              <w:rPr>
                <w:i w:val="0"/>
                <w:noProof/>
                <w:webHidden/>
                <w:rPrChange w:id="46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fldChar w:fldCharType="begin"/>
            </w:r>
            <w:r w:rsidRPr="00DE6474">
              <w:rPr>
                <w:i w:val="0"/>
                <w:noProof/>
                <w:webHidden/>
                <w:rPrChange w:id="47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instrText xml:space="preserve"> PAGEREF _Toc111401770 \h </w:instrText>
            </w:r>
            <w:r w:rsidRPr="00DE6474">
              <w:rPr>
                <w:i w:val="0"/>
                <w:noProof/>
                <w:webHidden/>
                <w:rPrChange w:id="48" w:author="Bambi C" w:date="2022-08-14T20:36:00Z">
                  <w:rPr>
                    <w:iCs w:val="0"/>
                    <w:noProof/>
                    <w:webHidden/>
                  </w:rPr>
                </w:rPrChange>
              </w:rPr>
            </w:r>
          </w:ins>
          <w:r w:rsidRPr="00DE6474">
            <w:rPr>
              <w:i w:val="0"/>
              <w:noProof/>
              <w:webHidden/>
              <w:rPrChange w:id="49" w:author="Bambi C" w:date="2022-08-14T20:36:00Z">
                <w:rPr>
                  <w:iCs w:val="0"/>
                  <w:noProof/>
                  <w:webHidden/>
                </w:rPr>
              </w:rPrChange>
            </w:rPr>
            <w:fldChar w:fldCharType="separate"/>
          </w:r>
          <w:ins w:id="50" w:author="Bambi C" w:date="2022-08-14T20:35:00Z">
            <w:r w:rsidRPr="00DE6474">
              <w:rPr>
                <w:i w:val="0"/>
                <w:noProof/>
                <w:webHidden/>
                <w:rPrChange w:id="51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t>2</w:t>
            </w:r>
            <w:r w:rsidRPr="00DE6474">
              <w:rPr>
                <w:i w:val="0"/>
                <w:noProof/>
                <w:webHidden/>
                <w:rPrChange w:id="52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fldChar w:fldCharType="end"/>
            </w:r>
            <w:r w:rsidRPr="00DE6474">
              <w:rPr>
                <w:rStyle w:val="Hyperlink"/>
                <w:i w:val="0"/>
                <w:noProof/>
                <w:rPrChange w:id="53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fldChar w:fldCharType="end"/>
            </w:r>
          </w:ins>
        </w:p>
        <w:p w14:paraId="64C00C71" w14:textId="466FFA09" w:rsidR="00DE6474" w:rsidRPr="00DE6474" w:rsidRDefault="00DE6474">
          <w:pPr>
            <w:pStyle w:val="TOC2"/>
            <w:tabs>
              <w:tab w:val="left" w:pos="800"/>
              <w:tab w:val="right" w:leader="dot" w:pos="9350"/>
            </w:tabs>
            <w:rPr>
              <w:ins w:id="54" w:author="Bambi C" w:date="2022-08-14T20:35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55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"_Toc111401771"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3.1</w:t>
            </w:r>
            <w:r w:rsidRPr="00DE64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Operating system (OS)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_Toc111401771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56" w:author="Bambi C" w:date="2022-08-14T20:35:00Z">
            <w:r w:rsidRPr="00DE6474">
              <w:rPr>
                <w:iCs/>
                <w:noProof/>
                <w:webHidden/>
              </w:rPr>
              <w:t>3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36AA3394" w14:textId="3479B258" w:rsidR="00DE6474" w:rsidRPr="00DE6474" w:rsidRDefault="00DE6474">
          <w:pPr>
            <w:pStyle w:val="TOC2"/>
            <w:tabs>
              <w:tab w:val="left" w:pos="800"/>
              <w:tab w:val="right" w:leader="dot" w:pos="9350"/>
            </w:tabs>
            <w:rPr>
              <w:ins w:id="57" w:author="Bambi C" w:date="2022-08-14T20:35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58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"_Toc111401772"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3.2</w:t>
            </w:r>
            <w:r w:rsidRPr="00DE64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Console application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_Toc111401772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59" w:author="Bambi C" w:date="2022-08-14T20:35:00Z">
            <w:r w:rsidRPr="00DE6474">
              <w:rPr>
                <w:iCs/>
                <w:noProof/>
                <w:webHidden/>
              </w:rPr>
              <w:t>3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3A897727" w14:textId="5CAEA892" w:rsidR="00DE6474" w:rsidRPr="00DE6474" w:rsidRDefault="00DE6474">
          <w:pPr>
            <w:pStyle w:val="TOC2"/>
            <w:tabs>
              <w:tab w:val="left" w:pos="800"/>
              <w:tab w:val="right" w:leader="dot" w:pos="9350"/>
            </w:tabs>
            <w:rPr>
              <w:ins w:id="60" w:author="Bambi C" w:date="2022-08-14T20:35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61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"_Toc111401773"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3.3</w:t>
            </w:r>
            <w:r w:rsidRPr="00DE64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Shell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_Toc111401773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62" w:author="Bambi C" w:date="2022-08-14T20:35:00Z">
            <w:r w:rsidRPr="00DE6474">
              <w:rPr>
                <w:iCs/>
                <w:noProof/>
                <w:webHidden/>
              </w:rPr>
              <w:t>3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46ACEA76" w14:textId="4E1D95FA" w:rsidR="00DE6474" w:rsidRPr="00DE6474" w:rsidRDefault="00DE6474">
          <w:pPr>
            <w:pStyle w:val="TOC2"/>
            <w:tabs>
              <w:tab w:val="left" w:pos="800"/>
              <w:tab w:val="right" w:leader="dot" w:pos="9350"/>
            </w:tabs>
            <w:rPr>
              <w:ins w:id="63" w:author="Bambi C" w:date="2022-08-14T20:35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64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"_Toc111401774"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3.4</w:t>
            </w:r>
            <w:r w:rsidRPr="00DE64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Python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_Toc111401774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65" w:author="Bambi C" w:date="2022-08-14T20:35:00Z">
            <w:r w:rsidRPr="00DE6474">
              <w:rPr>
                <w:iCs/>
                <w:noProof/>
                <w:webHidden/>
              </w:rPr>
              <w:t>4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72AB7BCB" w14:textId="7335F882" w:rsidR="00DE6474" w:rsidRPr="00DE6474" w:rsidRDefault="00DE6474">
          <w:pPr>
            <w:pStyle w:val="TOC2"/>
            <w:tabs>
              <w:tab w:val="left" w:pos="800"/>
              <w:tab w:val="right" w:leader="dot" w:pos="9350"/>
            </w:tabs>
            <w:rPr>
              <w:ins w:id="66" w:author="Bambi C" w:date="2022-08-14T20:35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67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"_Toc111401775"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3.5</w:t>
            </w:r>
            <w:r w:rsidRPr="00DE64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Integrated Development Environment (IDE)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_Toc111401775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68" w:author="Bambi C" w:date="2022-08-14T20:35:00Z">
            <w:r w:rsidRPr="00DE6474">
              <w:rPr>
                <w:iCs/>
                <w:noProof/>
                <w:webHidden/>
              </w:rPr>
              <w:t>4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37B90D2A" w14:textId="6C24FCBF" w:rsidR="00DE6474" w:rsidRPr="00DE6474" w:rsidRDefault="00DE6474">
          <w:pPr>
            <w:pStyle w:val="TOC2"/>
            <w:tabs>
              <w:tab w:val="left" w:pos="800"/>
              <w:tab w:val="right" w:leader="dot" w:pos="9350"/>
            </w:tabs>
            <w:rPr>
              <w:ins w:id="69" w:author="Bambi C" w:date="2022-08-14T20:35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70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"_Toc111401776"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3.6</w:t>
            </w:r>
            <w:r w:rsidRPr="00DE64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Directory / File path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_Toc111401776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71" w:author="Bambi C" w:date="2022-08-14T20:35:00Z">
            <w:r w:rsidRPr="00DE6474">
              <w:rPr>
                <w:iCs/>
                <w:noProof/>
                <w:webHidden/>
              </w:rPr>
              <w:t>5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513AC5D2" w14:textId="06BB4265" w:rsidR="00DE6474" w:rsidRPr="00DE6474" w:rsidRDefault="00DE6474" w:rsidP="00DE6474">
          <w:pPr>
            <w:pStyle w:val="TOC1"/>
            <w:rPr>
              <w:ins w:id="72" w:author="Bambi C" w:date="2022-08-14T20:35:00Z"/>
              <w:rFonts w:cstheme="minorBidi"/>
              <w:i w:val="0"/>
              <w:noProof/>
              <w:rPrChange w:id="73" w:author="Bambi C" w:date="2022-08-14T20:36:00Z">
                <w:rPr>
                  <w:ins w:id="74" w:author="Bambi C" w:date="2022-08-14T20:35:00Z"/>
                  <w:rFonts w:cstheme="minorBidi"/>
                  <w:iCs w:val="0"/>
                  <w:noProof/>
                </w:rPr>
              </w:rPrChange>
            </w:rPr>
          </w:pPr>
          <w:ins w:id="75" w:author="Bambi C" w:date="2022-08-14T20:35:00Z">
            <w:r w:rsidRPr="00DE6474">
              <w:rPr>
                <w:rStyle w:val="Hyperlink"/>
                <w:i w:val="0"/>
                <w:noProof/>
                <w:rPrChange w:id="76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fldChar w:fldCharType="begin"/>
            </w:r>
            <w:r w:rsidRPr="00DE6474">
              <w:rPr>
                <w:rStyle w:val="Hyperlink"/>
                <w:i w:val="0"/>
                <w:noProof/>
                <w:rPrChange w:id="77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DE6474">
              <w:rPr>
                <w:i w:val="0"/>
                <w:noProof/>
                <w:rPrChange w:id="78" w:author="Bambi C" w:date="2022-08-14T20:36:00Z">
                  <w:rPr>
                    <w:iCs w:val="0"/>
                    <w:noProof/>
                  </w:rPr>
                </w:rPrChange>
              </w:rPr>
              <w:instrText>HYPERLINK \l "_Toc111401777"</w:instrText>
            </w:r>
            <w:r w:rsidRPr="00DE6474">
              <w:rPr>
                <w:rStyle w:val="Hyperlink"/>
                <w:i w:val="0"/>
                <w:noProof/>
                <w:rPrChange w:id="79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DE6474">
              <w:rPr>
                <w:rStyle w:val="Hyperlink"/>
                <w:i w:val="0"/>
                <w:noProof/>
                <w:rPrChange w:id="80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</w:r>
            <w:r w:rsidRPr="00DE6474">
              <w:rPr>
                <w:rStyle w:val="Hyperlink"/>
                <w:i w:val="0"/>
                <w:noProof/>
                <w:rPrChange w:id="81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fldChar w:fldCharType="separate"/>
            </w:r>
            <w:r w:rsidRPr="00DE6474">
              <w:rPr>
                <w:rStyle w:val="Hyperlink"/>
                <w:i w:val="0"/>
                <w:noProof/>
                <w:rPrChange w:id="82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t>4</w:t>
            </w:r>
            <w:r w:rsidRPr="00DE6474">
              <w:rPr>
                <w:rFonts w:cstheme="minorBidi"/>
                <w:i w:val="0"/>
                <w:noProof/>
                <w:rPrChange w:id="83" w:author="Bambi C" w:date="2022-08-14T20:36:00Z">
                  <w:rPr>
                    <w:rFonts w:cstheme="minorBidi"/>
                    <w:iCs w:val="0"/>
                    <w:noProof/>
                  </w:rPr>
                </w:rPrChange>
              </w:rPr>
              <w:tab/>
            </w:r>
            <w:r w:rsidRPr="00DE6474">
              <w:rPr>
                <w:rStyle w:val="Hyperlink"/>
                <w:i w:val="0"/>
                <w:noProof/>
                <w:rPrChange w:id="84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t>Module assignment</w:t>
            </w:r>
            <w:r w:rsidRPr="00DE6474">
              <w:rPr>
                <w:i w:val="0"/>
                <w:noProof/>
                <w:webHidden/>
                <w:rPrChange w:id="85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tab/>
            </w:r>
            <w:r w:rsidRPr="00DE6474">
              <w:rPr>
                <w:i w:val="0"/>
                <w:noProof/>
                <w:webHidden/>
                <w:rPrChange w:id="86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fldChar w:fldCharType="begin"/>
            </w:r>
            <w:r w:rsidRPr="00DE6474">
              <w:rPr>
                <w:i w:val="0"/>
                <w:noProof/>
                <w:webHidden/>
                <w:rPrChange w:id="87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instrText xml:space="preserve"> PAGEREF _Toc111401777 \h </w:instrText>
            </w:r>
            <w:r w:rsidRPr="00DE6474">
              <w:rPr>
                <w:i w:val="0"/>
                <w:noProof/>
                <w:webHidden/>
                <w:rPrChange w:id="88" w:author="Bambi C" w:date="2022-08-14T20:36:00Z">
                  <w:rPr>
                    <w:iCs w:val="0"/>
                    <w:noProof/>
                    <w:webHidden/>
                  </w:rPr>
                </w:rPrChange>
              </w:rPr>
            </w:r>
          </w:ins>
          <w:r w:rsidRPr="00DE6474">
            <w:rPr>
              <w:i w:val="0"/>
              <w:noProof/>
              <w:webHidden/>
              <w:rPrChange w:id="89" w:author="Bambi C" w:date="2022-08-14T20:36:00Z">
                <w:rPr>
                  <w:iCs w:val="0"/>
                  <w:noProof/>
                  <w:webHidden/>
                </w:rPr>
              </w:rPrChange>
            </w:rPr>
            <w:fldChar w:fldCharType="separate"/>
          </w:r>
          <w:ins w:id="90" w:author="Bambi C" w:date="2022-08-14T20:35:00Z">
            <w:r w:rsidRPr="00DE6474">
              <w:rPr>
                <w:i w:val="0"/>
                <w:noProof/>
                <w:webHidden/>
                <w:rPrChange w:id="91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t>6</w:t>
            </w:r>
            <w:r w:rsidRPr="00DE6474">
              <w:rPr>
                <w:i w:val="0"/>
                <w:noProof/>
                <w:webHidden/>
                <w:rPrChange w:id="92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fldChar w:fldCharType="end"/>
            </w:r>
            <w:r w:rsidRPr="00DE6474">
              <w:rPr>
                <w:rStyle w:val="Hyperlink"/>
                <w:i w:val="0"/>
                <w:noProof/>
                <w:rPrChange w:id="93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fldChar w:fldCharType="end"/>
            </w:r>
          </w:ins>
        </w:p>
        <w:p w14:paraId="56C3E0A8" w14:textId="44593E09" w:rsidR="00DE6474" w:rsidRPr="00DE6474" w:rsidRDefault="00DE6474">
          <w:pPr>
            <w:pStyle w:val="TOC2"/>
            <w:tabs>
              <w:tab w:val="left" w:pos="800"/>
              <w:tab w:val="right" w:leader="dot" w:pos="9350"/>
            </w:tabs>
            <w:rPr>
              <w:ins w:id="94" w:author="Bambi C" w:date="2022-08-14T20:35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95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"_Toc111401778"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4.1</w:t>
            </w:r>
            <w:r w:rsidRPr="00DE64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Requirements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_Toc111401778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96" w:author="Bambi C" w:date="2022-08-14T20:35:00Z">
            <w:r w:rsidRPr="00DE6474">
              <w:rPr>
                <w:iCs/>
                <w:noProof/>
                <w:webHidden/>
              </w:rPr>
              <w:t>6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338E5EEE" w14:textId="7952BE85" w:rsidR="00DE6474" w:rsidRPr="00DE6474" w:rsidRDefault="00DE6474">
          <w:pPr>
            <w:pStyle w:val="TOC3"/>
            <w:tabs>
              <w:tab w:val="left" w:pos="1200"/>
              <w:tab w:val="right" w:leader="dot" w:pos="9350"/>
            </w:tabs>
            <w:rPr>
              <w:ins w:id="97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98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"_Toc111401779"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4.1.1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Out of scope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_Toc111401779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99" w:author="Bambi C" w:date="2022-08-14T20:35:00Z">
            <w:r w:rsidRPr="00DE6474">
              <w:rPr>
                <w:iCs/>
                <w:noProof/>
                <w:webHidden/>
              </w:rPr>
              <w:t>6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77DC9864" w14:textId="19B36A37" w:rsidR="00DE6474" w:rsidRPr="00DE6474" w:rsidRDefault="00DE6474">
          <w:pPr>
            <w:pStyle w:val="TOC3"/>
            <w:tabs>
              <w:tab w:val="left" w:pos="1200"/>
              <w:tab w:val="right" w:leader="dot" w:pos="9350"/>
            </w:tabs>
            <w:rPr>
              <w:ins w:id="100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01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"_Toc111401780"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4.1.2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Lessons learned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_Toc111401780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102" w:author="Bambi C" w:date="2022-08-14T20:35:00Z">
            <w:r w:rsidRPr="00DE6474">
              <w:rPr>
                <w:iCs/>
                <w:noProof/>
                <w:webHidden/>
              </w:rPr>
              <w:t>6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64CF1C8D" w14:textId="6CB1DA4B" w:rsidR="00DE6474" w:rsidRPr="00DE6474" w:rsidRDefault="00DE6474">
          <w:pPr>
            <w:pStyle w:val="TOC2"/>
            <w:tabs>
              <w:tab w:val="left" w:pos="800"/>
              <w:tab w:val="right" w:leader="dot" w:pos="9350"/>
            </w:tabs>
            <w:rPr>
              <w:ins w:id="103" w:author="Bambi C" w:date="2022-08-14T20:35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104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"_Toc111401781"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4.2</w:t>
            </w:r>
            <w:r w:rsidRPr="00DE64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Design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_Toc111401781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105" w:author="Bambi C" w:date="2022-08-14T20:35:00Z">
            <w:r w:rsidRPr="00DE6474">
              <w:rPr>
                <w:iCs/>
                <w:noProof/>
                <w:webHidden/>
              </w:rPr>
              <w:t>7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78874089" w14:textId="6B4FCF3B" w:rsidR="00DE6474" w:rsidRPr="00DE6474" w:rsidRDefault="00DE6474">
          <w:pPr>
            <w:pStyle w:val="TOC3"/>
            <w:tabs>
              <w:tab w:val="left" w:pos="1200"/>
              <w:tab w:val="right" w:leader="dot" w:pos="9350"/>
            </w:tabs>
            <w:rPr>
              <w:ins w:id="106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07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"_Toc111401782"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4.2.1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Standard elements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_Toc111401782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108" w:author="Bambi C" w:date="2022-08-14T20:35:00Z">
            <w:r w:rsidRPr="00DE6474">
              <w:rPr>
                <w:iCs/>
                <w:noProof/>
                <w:webHidden/>
              </w:rPr>
              <w:t>7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77C3B683" w14:textId="70AE44B6" w:rsidR="00DE6474" w:rsidRPr="00DE6474" w:rsidRDefault="00DE6474">
          <w:pPr>
            <w:pStyle w:val="TOC4"/>
            <w:tabs>
              <w:tab w:val="left" w:pos="1400"/>
              <w:tab w:val="right" w:leader="dot" w:pos="9350"/>
            </w:tabs>
            <w:rPr>
              <w:ins w:id="109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10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"_Toc111401783"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4.2.1.1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Code style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_Toc111401783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111" w:author="Bambi C" w:date="2022-08-14T20:35:00Z">
            <w:r w:rsidRPr="00DE6474">
              <w:rPr>
                <w:iCs/>
                <w:noProof/>
                <w:webHidden/>
              </w:rPr>
              <w:t>7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2A3DAB6A" w14:textId="0CCF228E" w:rsidR="00DE6474" w:rsidRPr="00DE6474" w:rsidRDefault="00DE6474">
          <w:pPr>
            <w:pStyle w:val="TOC4"/>
            <w:tabs>
              <w:tab w:val="left" w:pos="1400"/>
              <w:tab w:val="right" w:leader="dot" w:pos="9350"/>
            </w:tabs>
            <w:rPr>
              <w:ins w:id="112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13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"_Toc111401784"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4.2.1.2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Exceptions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_Toc111401784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114" w:author="Bambi C" w:date="2022-08-14T20:35:00Z">
            <w:r w:rsidRPr="00DE6474">
              <w:rPr>
                <w:iCs/>
                <w:noProof/>
                <w:webHidden/>
              </w:rPr>
              <w:t>7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1AE5C3AC" w14:textId="24DF7B5A" w:rsidR="00DE6474" w:rsidRPr="00DE6474" w:rsidRDefault="00DE6474">
          <w:pPr>
            <w:pStyle w:val="TOC4"/>
            <w:tabs>
              <w:tab w:val="left" w:pos="1400"/>
              <w:tab w:val="right" w:leader="dot" w:pos="9350"/>
            </w:tabs>
            <w:rPr>
              <w:ins w:id="115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16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"_Toc111401785"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4.2.1.3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Script header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_Toc111401785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117" w:author="Bambi C" w:date="2022-08-14T20:35:00Z">
            <w:r w:rsidRPr="00DE6474">
              <w:rPr>
                <w:iCs/>
                <w:noProof/>
                <w:webHidden/>
              </w:rPr>
              <w:t>7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7B905FDE" w14:textId="6F64468F" w:rsidR="00DE6474" w:rsidRPr="00DE6474" w:rsidRDefault="00DE6474">
          <w:pPr>
            <w:pStyle w:val="TOC4"/>
            <w:tabs>
              <w:tab w:val="left" w:pos="1400"/>
              <w:tab w:val="right" w:leader="dot" w:pos="9350"/>
            </w:tabs>
            <w:rPr>
              <w:ins w:id="118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19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"_Toc111401786"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4.2.1.4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Program start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_Toc111401786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120" w:author="Bambi C" w:date="2022-08-14T20:35:00Z">
            <w:r w:rsidRPr="00DE6474">
              <w:rPr>
                <w:iCs/>
                <w:noProof/>
                <w:webHidden/>
              </w:rPr>
              <w:t>8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6CBAC54D" w14:textId="5ACC0B21" w:rsidR="00DE6474" w:rsidRPr="00DE6474" w:rsidRDefault="00DE6474">
          <w:pPr>
            <w:pStyle w:val="TOC4"/>
            <w:tabs>
              <w:tab w:val="left" w:pos="1400"/>
              <w:tab w:val="right" w:leader="dot" w:pos="9350"/>
            </w:tabs>
            <w:rPr>
              <w:ins w:id="121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22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"_Toc111401787"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4.2.1.5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Saving files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_Toc111401787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123" w:author="Bambi C" w:date="2022-08-14T20:35:00Z">
            <w:r w:rsidRPr="00DE6474">
              <w:rPr>
                <w:iCs/>
                <w:noProof/>
                <w:webHidden/>
              </w:rPr>
              <w:t>8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54300C57" w14:textId="0C7839C2" w:rsidR="00DE6474" w:rsidRPr="00DE6474" w:rsidRDefault="00DE6474">
          <w:pPr>
            <w:pStyle w:val="TOC3"/>
            <w:tabs>
              <w:tab w:val="left" w:pos="1200"/>
              <w:tab w:val="right" w:leader="dot" w:pos="9350"/>
            </w:tabs>
            <w:rPr>
              <w:ins w:id="124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25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"_Toc111401788"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4.2.2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Program architecture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_Toc111401788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126" w:author="Bambi C" w:date="2022-08-14T20:35:00Z">
            <w:r w:rsidRPr="00DE6474">
              <w:rPr>
                <w:iCs/>
                <w:noProof/>
                <w:webHidden/>
              </w:rPr>
              <w:t>8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525638B3" w14:textId="5BB84E04" w:rsidR="00DE6474" w:rsidRPr="00DE6474" w:rsidRDefault="00DE6474">
          <w:pPr>
            <w:pStyle w:val="TOC4"/>
            <w:tabs>
              <w:tab w:val="left" w:pos="1400"/>
              <w:tab w:val="right" w:leader="dot" w:pos="9350"/>
            </w:tabs>
            <w:rPr>
              <w:ins w:id="127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28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"_Toc111401789"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4.2.2.1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Start program, Show data from file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_Toc111401789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129" w:author="Bambi C" w:date="2022-08-14T20:35:00Z">
            <w:r w:rsidRPr="00DE6474">
              <w:rPr>
                <w:iCs/>
                <w:noProof/>
                <w:webHidden/>
              </w:rPr>
              <w:t>10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50CA15B9" w14:textId="6A79E29F" w:rsidR="00DE6474" w:rsidRPr="00DE6474" w:rsidRDefault="00DE6474">
          <w:pPr>
            <w:pStyle w:val="TOC4"/>
            <w:tabs>
              <w:tab w:val="left" w:pos="1400"/>
              <w:tab w:val="right" w:leader="dot" w:pos="9350"/>
            </w:tabs>
            <w:rPr>
              <w:ins w:id="130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31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"_Toc111401790"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4.2.2.2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Menu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_Toc111401790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132" w:author="Bambi C" w:date="2022-08-14T20:35:00Z">
            <w:r w:rsidRPr="00DE6474">
              <w:rPr>
                <w:iCs/>
                <w:noProof/>
                <w:webHidden/>
              </w:rPr>
              <w:t>12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73B04D38" w14:textId="34446805" w:rsidR="00DE6474" w:rsidRPr="00DE6474" w:rsidRDefault="00DE6474">
          <w:pPr>
            <w:pStyle w:val="TOC4"/>
            <w:tabs>
              <w:tab w:val="left" w:pos="1400"/>
              <w:tab w:val="right" w:leader="dot" w:pos="9350"/>
            </w:tabs>
            <w:rPr>
              <w:ins w:id="133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34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"_Toc111401791"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4.2.2.3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Menu option 1 – Add a new task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_Toc111401791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135" w:author="Bambi C" w:date="2022-08-14T20:35:00Z">
            <w:r w:rsidRPr="00DE6474">
              <w:rPr>
                <w:iCs/>
                <w:noProof/>
                <w:webHidden/>
              </w:rPr>
              <w:t>14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4D8F5694" w14:textId="024AD0F9" w:rsidR="00DE6474" w:rsidRPr="00DE6474" w:rsidRDefault="00DE6474">
          <w:pPr>
            <w:pStyle w:val="TOC4"/>
            <w:tabs>
              <w:tab w:val="left" w:pos="1400"/>
              <w:tab w:val="right" w:leader="dot" w:pos="9350"/>
            </w:tabs>
            <w:rPr>
              <w:ins w:id="136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37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"_Toc111401792"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4.2.2.4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Menu option 2 – Remove an existing task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_Toc111401792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138" w:author="Bambi C" w:date="2022-08-14T20:35:00Z">
            <w:r w:rsidRPr="00DE6474">
              <w:rPr>
                <w:iCs/>
                <w:noProof/>
                <w:webHidden/>
              </w:rPr>
              <w:t>16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0EF941B6" w14:textId="69FA8468" w:rsidR="00DE6474" w:rsidRPr="00DE6474" w:rsidRDefault="00DE6474">
          <w:pPr>
            <w:pStyle w:val="TOC4"/>
            <w:tabs>
              <w:tab w:val="left" w:pos="1400"/>
              <w:tab w:val="right" w:leader="dot" w:pos="9350"/>
            </w:tabs>
            <w:rPr>
              <w:ins w:id="139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40" w:author="Bambi C" w:date="2022-08-14T20:35:00Z">
            <w:r w:rsidRPr="00DE6474">
              <w:rPr>
                <w:rStyle w:val="Hyperlink"/>
                <w:iCs/>
                <w:noProof/>
              </w:rPr>
              <w:lastRenderedPageBreak/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"_Toc111401793"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4.2.2.5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Menu option 3 – Save data to file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_Toc111401793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141" w:author="Bambi C" w:date="2022-08-14T20:35:00Z">
            <w:r w:rsidRPr="00DE6474">
              <w:rPr>
                <w:iCs/>
                <w:noProof/>
                <w:webHidden/>
              </w:rPr>
              <w:t>18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0B5AA3B5" w14:textId="6C2B606C" w:rsidR="00DE6474" w:rsidRPr="00DE6474" w:rsidRDefault="00DE6474">
          <w:pPr>
            <w:pStyle w:val="TOC4"/>
            <w:tabs>
              <w:tab w:val="left" w:pos="1400"/>
              <w:tab w:val="right" w:leader="dot" w:pos="9350"/>
            </w:tabs>
            <w:rPr>
              <w:ins w:id="142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43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"_Toc111401794"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4.2.2.6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Menu option 4 – Exit the program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_Toc111401794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144" w:author="Bambi C" w:date="2022-08-14T20:35:00Z">
            <w:r w:rsidRPr="00DE6474">
              <w:rPr>
                <w:iCs/>
                <w:noProof/>
                <w:webHidden/>
              </w:rPr>
              <w:t>20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2F472043" w14:textId="7303B2DA" w:rsidR="00DE6474" w:rsidRPr="00DE6474" w:rsidRDefault="00DE6474">
          <w:pPr>
            <w:pStyle w:val="TOC3"/>
            <w:tabs>
              <w:tab w:val="left" w:pos="1200"/>
              <w:tab w:val="right" w:leader="dot" w:pos="9350"/>
            </w:tabs>
            <w:rPr>
              <w:ins w:id="145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46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"_Toc111401809"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4.2.3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Proposed solution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_Toc111401809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147" w:author="Bambi C" w:date="2022-08-14T20:35:00Z">
            <w:r w:rsidRPr="00DE6474">
              <w:rPr>
                <w:iCs/>
                <w:noProof/>
                <w:webHidden/>
              </w:rPr>
              <w:t>21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56AD6515" w14:textId="483FE281" w:rsidR="00DE6474" w:rsidRPr="00DE6474" w:rsidRDefault="00DE6474">
          <w:pPr>
            <w:pStyle w:val="TOC2"/>
            <w:tabs>
              <w:tab w:val="left" w:pos="800"/>
              <w:tab w:val="right" w:leader="dot" w:pos="9350"/>
            </w:tabs>
            <w:rPr>
              <w:ins w:id="148" w:author="Bambi C" w:date="2022-08-14T20:35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149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"_Toc111401810"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4.3</w:t>
            </w:r>
            <w:r w:rsidRPr="00DE64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Test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_Toc111401810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150" w:author="Bambi C" w:date="2022-08-14T20:35:00Z">
            <w:r w:rsidRPr="00DE6474">
              <w:rPr>
                <w:iCs/>
                <w:noProof/>
                <w:webHidden/>
              </w:rPr>
              <w:t>27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550BC00D" w14:textId="54E8782D" w:rsidR="00DE6474" w:rsidRPr="00DE6474" w:rsidRDefault="00DE6474">
          <w:pPr>
            <w:pStyle w:val="TOC3"/>
            <w:tabs>
              <w:tab w:val="left" w:pos="1200"/>
              <w:tab w:val="right" w:leader="dot" w:pos="9350"/>
            </w:tabs>
            <w:rPr>
              <w:ins w:id="151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52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"_Toc111401811"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4.3.1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Procedure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_Toc111401811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153" w:author="Bambi C" w:date="2022-08-14T20:35:00Z">
            <w:r w:rsidRPr="00DE6474">
              <w:rPr>
                <w:iCs/>
                <w:noProof/>
                <w:webHidden/>
              </w:rPr>
              <w:t>27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3ED3A25E" w14:textId="1C891B84" w:rsidR="00DE6474" w:rsidRPr="00DE6474" w:rsidRDefault="00DE6474">
          <w:pPr>
            <w:pStyle w:val="TOC3"/>
            <w:tabs>
              <w:tab w:val="left" w:pos="1200"/>
              <w:tab w:val="right" w:leader="dot" w:pos="9350"/>
            </w:tabs>
            <w:rPr>
              <w:ins w:id="154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55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"_Toc111401812"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4.3.2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Results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_Toc111401812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156" w:author="Bambi C" w:date="2022-08-14T20:35:00Z">
            <w:r w:rsidRPr="00DE6474">
              <w:rPr>
                <w:iCs/>
                <w:noProof/>
                <w:webHidden/>
              </w:rPr>
              <w:t>32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5808BC59" w14:textId="762F0479" w:rsidR="00DE6474" w:rsidRPr="00DE6474" w:rsidRDefault="00DE6474">
          <w:pPr>
            <w:pStyle w:val="TOC2"/>
            <w:tabs>
              <w:tab w:val="left" w:pos="800"/>
              <w:tab w:val="right" w:leader="dot" w:pos="9350"/>
            </w:tabs>
            <w:rPr>
              <w:ins w:id="157" w:author="Bambi C" w:date="2022-08-14T20:35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158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"_Toc111401813"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4.4</w:t>
            </w:r>
            <w:r w:rsidRPr="00DE64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Execution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_Toc111401813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159" w:author="Bambi C" w:date="2022-08-14T20:35:00Z">
            <w:r w:rsidRPr="00DE6474">
              <w:rPr>
                <w:iCs/>
                <w:noProof/>
                <w:webHidden/>
              </w:rPr>
              <w:t>32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622E981E" w14:textId="5FD37F4B" w:rsidR="00DE6474" w:rsidRPr="00DE6474" w:rsidRDefault="00DE6474">
          <w:pPr>
            <w:pStyle w:val="TOC3"/>
            <w:tabs>
              <w:tab w:val="left" w:pos="1200"/>
              <w:tab w:val="right" w:leader="dot" w:pos="9350"/>
            </w:tabs>
            <w:rPr>
              <w:ins w:id="160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61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"_Toc111401814"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4.4.1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Terminal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_Toc111401814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162" w:author="Bambi C" w:date="2022-08-14T20:35:00Z">
            <w:r w:rsidRPr="00DE6474">
              <w:rPr>
                <w:iCs/>
                <w:noProof/>
                <w:webHidden/>
              </w:rPr>
              <w:t>32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308EA56B" w14:textId="5FCF4C5C" w:rsidR="00DE6474" w:rsidRPr="00DE6474" w:rsidRDefault="00DE6474">
          <w:pPr>
            <w:pStyle w:val="TOC3"/>
            <w:tabs>
              <w:tab w:val="left" w:pos="1200"/>
              <w:tab w:val="right" w:leader="dot" w:pos="9350"/>
            </w:tabs>
            <w:rPr>
              <w:ins w:id="163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164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"_Toc111401815"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4.4.2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Results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_Toc111401815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165" w:author="Bambi C" w:date="2022-08-14T20:35:00Z">
            <w:r w:rsidRPr="00DE6474">
              <w:rPr>
                <w:iCs/>
                <w:noProof/>
                <w:webHidden/>
              </w:rPr>
              <w:t>35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6B6CD0A3" w14:textId="23C9481C" w:rsidR="00DE6474" w:rsidRPr="00DE6474" w:rsidRDefault="00DE6474" w:rsidP="00DE6474">
          <w:pPr>
            <w:pStyle w:val="TOC1"/>
            <w:rPr>
              <w:ins w:id="166" w:author="Bambi C" w:date="2022-08-14T20:35:00Z"/>
              <w:rFonts w:cstheme="minorBidi"/>
              <w:i w:val="0"/>
              <w:noProof/>
              <w:rPrChange w:id="167" w:author="Bambi C" w:date="2022-08-14T20:36:00Z">
                <w:rPr>
                  <w:ins w:id="168" w:author="Bambi C" w:date="2022-08-14T20:35:00Z"/>
                  <w:rFonts w:cstheme="minorBidi"/>
                  <w:iCs w:val="0"/>
                  <w:noProof/>
                </w:rPr>
              </w:rPrChange>
            </w:rPr>
          </w:pPr>
          <w:ins w:id="169" w:author="Bambi C" w:date="2022-08-14T20:35:00Z">
            <w:r w:rsidRPr="00DE6474">
              <w:rPr>
                <w:rStyle w:val="Hyperlink"/>
                <w:i w:val="0"/>
                <w:noProof/>
                <w:rPrChange w:id="170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fldChar w:fldCharType="begin"/>
            </w:r>
            <w:r w:rsidRPr="00DE6474">
              <w:rPr>
                <w:rStyle w:val="Hyperlink"/>
                <w:i w:val="0"/>
                <w:noProof/>
                <w:rPrChange w:id="171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DE6474">
              <w:rPr>
                <w:i w:val="0"/>
                <w:noProof/>
                <w:rPrChange w:id="172" w:author="Bambi C" w:date="2022-08-14T20:36:00Z">
                  <w:rPr>
                    <w:iCs w:val="0"/>
                    <w:noProof/>
                  </w:rPr>
                </w:rPrChange>
              </w:rPr>
              <w:instrText>HYPERLINK \l "_Toc111401816"</w:instrText>
            </w:r>
            <w:r w:rsidRPr="00DE6474">
              <w:rPr>
                <w:rStyle w:val="Hyperlink"/>
                <w:i w:val="0"/>
                <w:noProof/>
                <w:rPrChange w:id="173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DE6474">
              <w:rPr>
                <w:rStyle w:val="Hyperlink"/>
                <w:i w:val="0"/>
                <w:noProof/>
                <w:rPrChange w:id="174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</w:r>
            <w:r w:rsidRPr="00DE6474">
              <w:rPr>
                <w:rStyle w:val="Hyperlink"/>
                <w:i w:val="0"/>
                <w:noProof/>
                <w:rPrChange w:id="175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fldChar w:fldCharType="separate"/>
            </w:r>
            <w:r w:rsidRPr="00DE6474">
              <w:rPr>
                <w:rStyle w:val="Hyperlink"/>
                <w:i w:val="0"/>
                <w:noProof/>
                <w:rPrChange w:id="176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t>5</w:t>
            </w:r>
            <w:r w:rsidRPr="00DE6474">
              <w:rPr>
                <w:rFonts w:cstheme="minorBidi"/>
                <w:i w:val="0"/>
                <w:noProof/>
                <w:rPrChange w:id="177" w:author="Bambi C" w:date="2022-08-14T20:36:00Z">
                  <w:rPr>
                    <w:rFonts w:cstheme="minorBidi"/>
                    <w:iCs w:val="0"/>
                    <w:noProof/>
                  </w:rPr>
                </w:rPrChange>
              </w:rPr>
              <w:tab/>
            </w:r>
            <w:r w:rsidRPr="00DE6474">
              <w:rPr>
                <w:rStyle w:val="Hyperlink"/>
                <w:i w:val="0"/>
                <w:noProof/>
                <w:rPrChange w:id="178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t>Summary</w:t>
            </w:r>
            <w:r w:rsidRPr="00DE6474">
              <w:rPr>
                <w:i w:val="0"/>
                <w:noProof/>
                <w:webHidden/>
                <w:rPrChange w:id="179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tab/>
            </w:r>
            <w:r w:rsidRPr="00DE6474">
              <w:rPr>
                <w:i w:val="0"/>
                <w:noProof/>
                <w:webHidden/>
                <w:rPrChange w:id="180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fldChar w:fldCharType="begin"/>
            </w:r>
            <w:r w:rsidRPr="00DE6474">
              <w:rPr>
                <w:i w:val="0"/>
                <w:noProof/>
                <w:webHidden/>
                <w:rPrChange w:id="181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instrText xml:space="preserve"> PAGEREF _Toc111401816 \h </w:instrText>
            </w:r>
            <w:r w:rsidRPr="00DE6474">
              <w:rPr>
                <w:i w:val="0"/>
                <w:noProof/>
                <w:webHidden/>
                <w:rPrChange w:id="182" w:author="Bambi C" w:date="2022-08-14T20:36:00Z">
                  <w:rPr>
                    <w:iCs w:val="0"/>
                    <w:noProof/>
                    <w:webHidden/>
                  </w:rPr>
                </w:rPrChange>
              </w:rPr>
            </w:r>
          </w:ins>
          <w:r w:rsidRPr="00DE6474">
            <w:rPr>
              <w:i w:val="0"/>
              <w:noProof/>
              <w:webHidden/>
              <w:rPrChange w:id="183" w:author="Bambi C" w:date="2022-08-14T20:36:00Z">
                <w:rPr>
                  <w:iCs w:val="0"/>
                  <w:noProof/>
                  <w:webHidden/>
                </w:rPr>
              </w:rPrChange>
            </w:rPr>
            <w:fldChar w:fldCharType="separate"/>
          </w:r>
          <w:ins w:id="184" w:author="Bambi C" w:date="2022-08-14T20:35:00Z">
            <w:r w:rsidRPr="00DE6474">
              <w:rPr>
                <w:i w:val="0"/>
                <w:noProof/>
                <w:webHidden/>
                <w:rPrChange w:id="185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t>35</w:t>
            </w:r>
            <w:r w:rsidRPr="00DE6474">
              <w:rPr>
                <w:i w:val="0"/>
                <w:noProof/>
                <w:webHidden/>
                <w:rPrChange w:id="186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fldChar w:fldCharType="end"/>
            </w:r>
            <w:r w:rsidRPr="00DE6474">
              <w:rPr>
                <w:rStyle w:val="Hyperlink"/>
                <w:i w:val="0"/>
                <w:noProof/>
                <w:rPrChange w:id="187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fldChar w:fldCharType="end"/>
            </w:r>
          </w:ins>
        </w:p>
        <w:p w14:paraId="488CE417" w14:textId="7C3ECC0B" w:rsidR="00DE6474" w:rsidRPr="00DE6474" w:rsidRDefault="00DE6474" w:rsidP="00DE6474">
          <w:pPr>
            <w:pStyle w:val="TOC1"/>
            <w:rPr>
              <w:ins w:id="188" w:author="Bambi C" w:date="2022-08-14T20:35:00Z"/>
              <w:rFonts w:cstheme="minorBidi"/>
              <w:i w:val="0"/>
              <w:noProof/>
              <w:rPrChange w:id="189" w:author="Bambi C" w:date="2022-08-14T20:36:00Z">
                <w:rPr>
                  <w:ins w:id="190" w:author="Bambi C" w:date="2022-08-14T20:35:00Z"/>
                  <w:rFonts w:cstheme="minorBidi"/>
                  <w:iCs w:val="0"/>
                  <w:noProof/>
                </w:rPr>
              </w:rPrChange>
            </w:rPr>
          </w:pPr>
          <w:ins w:id="191" w:author="Bambi C" w:date="2022-08-14T20:35:00Z">
            <w:r w:rsidRPr="00DE6474">
              <w:rPr>
                <w:rStyle w:val="Hyperlink"/>
                <w:i w:val="0"/>
                <w:noProof/>
                <w:rPrChange w:id="192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fldChar w:fldCharType="begin"/>
            </w:r>
            <w:r w:rsidRPr="00DE6474">
              <w:rPr>
                <w:rStyle w:val="Hyperlink"/>
                <w:i w:val="0"/>
                <w:noProof/>
                <w:rPrChange w:id="193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DE6474">
              <w:rPr>
                <w:i w:val="0"/>
                <w:noProof/>
                <w:rPrChange w:id="194" w:author="Bambi C" w:date="2022-08-14T20:36:00Z">
                  <w:rPr>
                    <w:iCs w:val="0"/>
                    <w:noProof/>
                  </w:rPr>
                </w:rPrChange>
              </w:rPr>
              <w:instrText>HYPERLINK \l "_Toc111401817"</w:instrText>
            </w:r>
            <w:r w:rsidRPr="00DE6474">
              <w:rPr>
                <w:rStyle w:val="Hyperlink"/>
                <w:i w:val="0"/>
                <w:noProof/>
                <w:rPrChange w:id="195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DE6474">
              <w:rPr>
                <w:rStyle w:val="Hyperlink"/>
                <w:i w:val="0"/>
                <w:noProof/>
                <w:rPrChange w:id="196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</w:r>
            <w:r w:rsidRPr="00DE6474">
              <w:rPr>
                <w:rStyle w:val="Hyperlink"/>
                <w:i w:val="0"/>
                <w:noProof/>
                <w:rPrChange w:id="197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fldChar w:fldCharType="separate"/>
            </w:r>
            <w:r w:rsidRPr="00DE6474">
              <w:rPr>
                <w:rStyle w:val="Hyperlink"/>
                <w:i w:val="0"/>
                <w:noProof/>
                <w:rPrChange w:id="198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t>6</w:t>
            </w:r>
            <w:r w:rsidRPr="00DE6474">
              <w:rPr>
                <w:rFonts w:cstheme="minorBidi"/>
                <w:i w:val="0"/>
                <w:noProof/>
                <w:rPrChange w:id="199" w:author="Bambi C" w:date="2022-08-14T20:36:00Z">
                  <w:rPr>
                    <w:rFonts w:cstheme="minorBidi"/>
                    <w:iCs w:val="0"/>
                    <w:noProof/>
                  </w:rPr>
                </w:rPrChange>
              </w:rPr>
              <w:tab/>
            </w:r>
            <w:r w:rsidRPr="00DE6474">
              <w:rPr>
                <w:rStyle w:val="Hyperlink"/>
                <w:i w:val="0"/>
                <w:noProof/>
                <w:rPrChange w:id="200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t>References</w:t>
            </w:r>
            <w:r w:rsidRPr="00DE6474">
              <w:rPr>
                <w:i w:val="0"/>
                <w:noProof/>
                <w:webHidden/>
                <w:rPrChange w:id="201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tab/>
            </w:r>
            <w:r w:rsidRPr="00DE6474">
              <w:rPr>
                <w:i w:val="0"/>
                <w:noProof/>
                <w:webHidden/>
                <w:rPrChange w:id="202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fldChar w:fldCharType="begin"/>
            </w:r>
            <w:r w:rsidRPr="00DE6474">
              <w:rPr>
                <w:i w:val="0"/>
                <w:noProof/>
                <w:webHidden/>
                <w:rPrChange w:id="203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instrText xml:space="preserve"> PAGEREF _Toc111401817 \h </w:instrText>
            </w:r>
            <w:r w:rsidRPr="00DE6474">
              <w:rPr>
                <w:i w:val="0"/>
                <w:noProof/>
                <w:webHidden/>
                <w:rPrChange w:id="204" w:author="Bambi C" w:date="2022-08-14T20:36:00Z">
                  <w:rPr>
                    <w:iCs w:val="0"/>
                    <w:noProof/>
                    <w:webHidden/>
                  </w:rPr>
                </w:rPrChange>
              </w:rPr>
            </w:r>
          </w:ins>
          <w:r w:rsidRPr="00DE6474">
            <w:rPr>
              <w:i w:val="0"/>
              <w:noProof/>
              <w:webHidden/>
              <w:rPrChange w:id="205" w:author="Bambi C" w:date="2022-08-14T20:36:00Z">
                <w:rPr>
                  <w:iCs w:val="0"/>
                  <w:noProof/>
                  <w:webHidden/>
                </w:rPr>
              </w:rPrChange>
            </w:rPr>
            <w:fldChar w:fldCharType="separate"/>
          </w:r>
          <w:ins w:id="206" w:author="Bambi C" w:date="2022-08-14T20:35:00Z">
            <w:r w:rsidRPr="00DE6474">
              <w:rPr>
                <w:i w:val="0"/>
                <w:noProof/>
                <w:webHidden/>
                <w:rPrChange w:id="207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t>36</w:t>
            </w:r>
            <w:r w:rsidRPr="00DE6474">
              <w:rPr>
                <w:i w:val="0"/>
                <w:noProof/>
                <w:webHidden/>
                <w:rPrChange w:id="208" w:author="Bambi C" w:date="2022-08-14T20:36:00Z">
                  <w:rPr>
                    <w:iCs w:val="0"/>
                    <w:noProof/>
                    <w:webHidden/>
                  </w:rPr>
                </w:rPrChange>
              </w:rPr>
              <w:fldChar w:fldCharType="end"/>
            </w:r>
            <w:r w:rsidRPr="00DE6474">
              <w:rPr>
                <w:rStyle w:val="Hyperlink"/>
                <w:i w:val="0"/>
                <w:noProof/>
                <w:rPrChange w:id="209" w:author="Bambi C" w:date="2022-08-14T20:36:00Z">
                  <w:rPr>
                    <w:rStyle w:val="Hyperlink"/>
                    <w:iCs w:val="0"/>
                    <w:noProof/>
                  </w:rPr>
                </w:rPrChange>
              </w:rPr>
              <w:fldChar w:fldCharType="end"/>
            </w:r>
          </w:ins>
        </w:p>
        <w:p w14:paraId="60172F54" w14:textId="0D7A8FF2" w:rsidR="00DE6474" w:rsidRPr="00DE6474" w:rsidRDefault="00DE6474">
          <w:pPr>
            <w:pStyle w:val="TOC2"/>
            <w:tabs>
              <w:tab w:val="left" w:pos="800"/>
              <w:tab w:val="right" w:leader="dot" w:pos="9350"/>
            </w:tabs>
            <w:rPr>
              <w:ins w:id="210" w:author="Bambi C" w:date="2022-08-14T20:35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211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"_Toc111401818"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6.1</w:t>
            </w:r>
            <w:r w:rsidRPr="00DE64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Schema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_Toc111401818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212" w:author="Bambi C" w:date="2022-08-14T20:35:00Z">
            <w:r w:rsidRPr="00DE6474">
              <w:rPr>
                <w:iCs/>
                <w:noProof/>
                <w:webHidden/>
              </w:rPr>
              <w:t>36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747F95B6" w14:textId="774E4909" w:rsidR="00DE6474" w:rsidRPr="00DE6474" w:rsidRDefault="00DE6474">
          <w:pPr>
            <w:pStyle w:val="TOC3"/>
            <w:tabs>
              <w:tab w:val="left" w:pos="1200"/>
              <w:tab w:val="right" w:leader="dot" w:pos="9350"/>
            </w:tabs>
            <w:rPr>
              <w:ins w:id="213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214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"_Toc111401819"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6.1.1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Books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_Toc111401819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215" w:author="Bambi C" w:date="2022-08-14T20:35:00Z">
            <w:r w:rsidRPr="00DE6474">
              <w:rPr>
                <w:iCs/>
                <w:noProof/>
                <w:webHidden/>
              </w:rPr>
              <w:t>36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5D9F4C0B" w14:textId="496A2659" w:rsidR="00DE6474" w:rsidRPr="00DE6474" w:rsidRDefault="00DE6474">
          <w:pPr>
            <w:pStyle w:val="TOC3"/>
            <w:tabs>
              <w:tab w:val="left" w:pos="1200"/>
              <w:tab w:val="right" w:leader="dot" w:pos="9350"/>
            </w:tabs>
            <w:rPr>
              <w:ins w:id="216" w:author="Bambi C" w:date="2022-08-14T20:35:00Z"/>
              <w:rFonts w:cstheme="minorBidi"/>
              <w:iCs/>
              <w:noProof/>
              <w:sz w:val="24"/>
              <w:szCs w:val="24"/>
            </w:rPr>
          </w:pPr>
          <w:ins w:id="217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"_Toc111401820"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6.1.2</w:t>
            </w:r>
            <w:r w:rsidRPr="00DE64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Websites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_Toc111401820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218" w:author="Bambi C" w:date="2022-08-14T20:35:00Z">
            <w:r w:rsidRPr="00DE6474">
              <w:rPr>
                <w:iCs/>
                <w:noProof/>
                <w:webHidden/>
              </w:rPr>
              <w:t>36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4335359C" w14:textId="62AA485D" w:rsidR="00DE6474" w:rsidRPr="00DE6474" w:rsidRDefault="00DE6474">
          <w:pPr>
            <w:pStyle w:val="TOC2"/>
            <w:tabs>
              <w:tab w:val="left" w:pos="800"/>
              <w:tab w:val="right" w:leader="dot" w:pos="9350"/>
            </w:tabs>
            <w:rPr>
              <w:ins w:id="219" w:author="Bambi C" w:date="2022-08-14T20:35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220" w:author="Bambi C" w:date="2022-08-14T20:35:00Z">
            <w:r w:rsidRPr="00DE6474">
              <w:rPr>
                <w:rStyle w:val="Hyperlink"/>
                <w:iCs/>
                <w:noProof/>
              </w:rPr>
              <w:fldChar w:fldCharType="begin"/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iCs/>
                <w:noProof/>
              </w:rPr>
              <w:instrText>HYPERLINK \l "_Toc111401821"</w:instrText>
            </w:r>
            <w:r w:rsidRPr="00DE6474">
              <w:rPr>
                <w:rStyle w:val="Hyperlink"/>
                <w:iCs/>
                <w:noProof/>
              </w:rPr>
              <w:instrText xml:space="preserve"> </w:instrText>
            </w:r>
            <w:r w:rsidRPr="00DE6474">
              <w:rPr>
                <w:rStyle w:val="Hyperlink"/>
                <w:iCs/>
                <w:noProof/>
              </w:rPr>
            </w:r>
            <w:r w:rsidRPr="00DE6474">
              <w:rPr>
                <w:rStyle w:val="Hyperlink"/>
                <w:iCs/>
                <w:noProof/>
              </w:rPr>
              <w:fldChar w:fldCharType="separate"/>
            </w:r>
            <w:r w:rsidRPr="00DE6474">
              <w:rPr>
                <w:rStyle w:val="Hyperlink"/>
                <w:iCs/>
                <w:noProof/>
              </w:rPr>
              <w:t>6.2</w:t>
            </w:r>
            <w:r w:rsidRPr="00DE64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>
              <w:rPr>
                <w:rStyle w:val="Hyperlink"/>
                <w:iCs/>
                <w:noProof/>
              </w:rPr>
              <w:t>Sources</w:t>
            </w:r>
            <w:r w:rsidRPr="00DE6474">
              <w:rPr>
                <w:iCs/>
                <w:noProof/>
                <w:webHidden/>
              </w:rPr>
              <w:tab/>
            </w:r>
            <w:r w:rsidRPr="00DE6474">
              <w:rPr>
                <w:iCs/>
                <w:noProof/>
                <w:webHidden/>
              </w:rPr>
              <w:fldChar w:fldCharType="begin"/>
            </w:r>
            <w:r w:rsidRPr="00DE6474">
              <w:rPr>
                <w:iCs/>
                <w:noProof/>
                <w:webHidden/>
              </w:rPr>
              <w:instrText xml:space="preserve"> PAGEREF _Toc111401821 \h </w:instrText>
            </w:r>
            <w:r w:rsidRPr="00DE6474">
              <w:rPr>
                <w:iCs/>
                <w:noProof/>
                <w:webHidden/>
              </w:rPr>
            </w:r>
          </w:ins>
          <w:r w:rsidRPr="00DE6474">
            <w:rPr>
              <w:iCs/>
              <w:noProof/>
              <w:webHidden/>
            </w:rPr>
            <w:fldChar w:fldCharType="separate"/>
          </w:r>
          <w:ins w:id="221" w:author="Bambi C" w:date="2022-08-14T20:35:00Z">
            <w:r w:rsidRPr="00DE6474">
              <w:rPr>
                <w:iCs/>
                <w:noProof/>
                <w:webHidden/>
              </w:rPr>
              <w:t>36</w:t>
            </w:r>
            <w:r w:rsidRPr="00DE6474">
              <w:rPr>
                <w:iCs/>
                <w:noProof/>
                <w:webHidden/>
              </w:rPr>
              <w:fldChar w:fldCharType="end"/>
            </w:r>
            <w:r w:rsidRPr="00DE6474">
              <w:rPr>
                <w:rStyle w:val="Hyperlink"/>
                <w:iCs/>
                <w:noProof/>
              </w:rPr>
              <w:fldChar w:fldCharType="end"/>
            </w:r>
          </w:ins>
        </w:p>
        <w:p w14:paraId="0DC0364A" w14:textId="6B5685EC" w:rsidR="003F0674" w:rsidRPr="00DE6474" w:rsidDel="00131348" w:rsidRDefault="003F0674">
          <w:pPr>
            <w:pStyle w:val="TOC1"/>
            <w:rPr>
              <w:del w:id="222" w:author="Bambi C" w:date="2022-08-14T13:57:00Z"/>
              <w:rFonts w:cstheme="minorBidi"/>
              <w:b w:val="0"/>
              <w:bCs w:val="0"/>
              <w:i w:val="0"/>
              <w:noProof/>
              <w:rPrChange w:id="223" w:author="Bambi C" w:date="2022-08-14T20:36:00Z">
                <w:rPr>
                  <w:del w:id="224" w:author="Bambi C" w:date="2022-08-14T13:57:00Z"/>
                  <w:rFonts w:cstheme="minorBidi"/>
                  <w:b w:val="0"/>
                  <w:bCs w:val="0"/>
                  <w:iCs w:val="0"/>
                  <w:noProof/>
                </w:rPr>
              </w:rPrChange>
            </w:rPr>
          </w:pPr>
          <w:del w:id="225" w:author="Bambi C" w:date="2022-08-14T13:57:00Z">
            <w:r w:rsidRPr="00DE6474" w:rsidDel="00131348">
              <w:rPr>
                <w:i w:val="0"/>
                <w:noProof/>
                <w:rPrChange w:id="226" w:author="Bambi C" w:date="2022-08-14T20:36:00Z">
                  <w:rPr>
                    <w:rStyle w:val="Hyperlink"/>
                    <w:i w:val="0"/>
                    <w:noProof/>
                  </w:rPr>
                </w:rPrChange>
              </w:rPr>
              <w:delText>2</w:delText>
            </w:r>
            <w:r w:rsidRPr="00DE6474" w:rsidDel="00131348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Pr="00DE6474" w:rsidDel="00131348">
              <w:rPr>
                <w:i w:val="0"/>
                <w:noProof/>
                <w:rPrChange w:id="227" w:author="Bambi C" w:date="2022-08-14T20:36:00Z">
                  <w:rPr>
                    <w:rStyle w:val="Hyperlink"/>
                    <w:i w:val="0"/>
                    <w:noProof/>
                  </w:rPr>
                </w:rPrChange>
              </w:rPr>
              <w:delText>Introduction</w:delText>
            </w:r>
            <w:r w:rsidRPr="00DE6474" w:rsidDel="00131348">
              <w:rPr>
                <w:i w:val="0"/>
                <w:noProof/>
                <w:webHidden/>
              </w:rPr>
              <w:tab/>
              <w:delText>2</w:delText>
            </w:r>
          </w:del>
        </w:p>
        <w:p w14:paraId="21EF7B18" w14:textId="2B973515" w:rsidR="003F0674" w:rsidRPr="00DE6474" w:rsidDel="00131348" w:rsidRDefault="003F0674">
          <w:pPr>
            <w:pStyle w:val="TOC1"/>
            <w:rPr>
              <w:del w:id="228" w:author="Bambi C" w:date="2022-08-14T13:57:00Z"/>
              <w:rFonts w:cstheme="minorBidi"/>
              <w:b w:val="0"/>
              <w:bCs w:val="0"/>
              <w:i w:val="0"/>
              <w:noProof/>
              <w:rPrChange w:id="229" w:author="Bambi C" w:date="2022-08-14T20:36:00Z">
                <w:rPr>
                  <w:del w:id="230" w:author="Bambi C" w:date="2022-08-14T13:57:00Z"/>
                  <w:rFonts w:cstheme="minorBidi"/>
                  <w:b w:val="0"/>
                  <w:bCs w:val="0"/>
                  <w:iCs w:val="0"/>
                  <w:noProof/>
                </w:rPr>
              </w:rPrChange>
            </w:rPr>
          </w:pPr>
          <w:del w:id="231" w:author="Bambi C" w:date="2022-08-14T13:57:00Z">
            <w:r w:rsidRPr="00DE6474" w:rsidDel="00131348">
              <w:rPr>
                <w:i w:val="0"/>
                <w:noProof/>
                <w:rPrChange w:id="232" w:author="Bambi C" w:date="2022-08-14T20:36:00Z">
                  <w:rPr>
                    <w:rStyle w:val="Hyperlink"/>
                    <w:i w:val="0"/>
                    <w:noProof/>
                  </w:rPr>
                </w:rPrChange>
              </w:rPr>
              <w:delText>3</w:delText>
            </w:r>
            <w:r w:rsidRPr="00DE6474" w:rsidDel="00131348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Pr="00DE6474" w:rsidDel="00131348">
              <w:rPr>
                <w:i w:val="0"/>
                <w:noProof/>
                <w:rPrChange w:id="233" w:author="Bambi C" w:date="2022-08-14T20:36:00Z">
                  <w:rPr>
                    <w:rStyle w:val="Hyperlink"/>
                    <w:i w:val="0"/>
                    <w:noProof/>
                  </w:rPr>
                </w:rPrChange>
              </w:rPr>
              <w:delText>My system information</w:delText>
            </w:r>
            <w:r w:rsidRPr="00DE6474" w:rsidDel="00131348">
              <w:rPr>
                <w:i w:val="0"/>
                <w:noProof/>
                <w:webHidden/>
              </w:rPr>
              <w:tab/>
              <w:delText>2</w:delText>
            </w:r>
          </w:del>
        </w:p>
        <w:p w14:paraId="7B5202C2" w14:textId="0DEF63BD" w:rsidR="003F0674" w:rsidRPr="00DE6474" w:rsidDel="00131348" w:rsidRDefault="003F0674">
          <w:pPr>
            <w:pStyle w:val="TOC2"/>
            <w:tabs>
              <w:tab w:val="left" w:pos="800"/>
              <w:tab w:val="right" w:leader="dot" w:pos="9350"/>
            </w:tabs>
            <w:rPr>
              <w:del w:id="234" w:author="Bambi C" w:date="2022-08-14T13:5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35" w:author="Bambi C" w:date="2022-08-14T13:57:00Z">
            <w:r w:rsidRPr="00DE6474" w:rsidDel="00131348">
              <w:rPr>
                <w:iCs/>
                <w:noProof/>
                <w:rPrChange w:id="236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3.1</w:delText>
            </w:r>
            <w:r w:rsidRPr="00DE6474" w:rsidDel="00131348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237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Operating system (OS)</w:delText>
            </w:r>
            <w:r w:rsidRPr="00DE6474" w:rsidDel="00131348">
              <w:rPr>
                <w:iCs/>
                <w:noProof/>
                <w:webHidden/>
              </w:rPr>
              <w:tab/>
              <w:delText>2</w:delText>
            </w:r>
          </w:del>
        </w:p>
        <w:p w14:paraId="1440D1C7" w14:textId="50CF10E6" w:rsidR="003F0674" w:rsidRPr="00DE6474" w:rsidDel="00131348" w:rsidRDefault="003F0674">
          <w:pPr>
            <w:pStyle w:val="TOC2"/>
            <w:tabs>
              <w:tab w:val="left" w:pos="800"/>
              <w:tab w:val="right" w:leader="dot" w:pos="9350"/>
            </w:tabs>
            <w:rPr>
              <w:del w:id="238" w:author="Bambi C" w:date="2022-08-14T13:5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39" w:author="Bambi C" w:date="2022-08-14T13:57:00Z">
            <w:r w:rsidRPr="00DE6474" w:rsidDel="00131348">
              <w:rPr>
                <w:iCs/>
                <w:noProof/>
                <w:rPrChange w:id="240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3.2</w:delText>
            </w:r>
            <w:r w:rsidRPr="00DE6474" w:rsidDel="00131348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241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Console application</w:delText>
            </w:r>
            <w:r w:rsidRPr="00DE6474" w:rsidDel="00131348">
              <w:rPr>
                <w:iCs/>
                <w:noProof/>
                <w:webHidden/>
              </w:rPr>
              <w:tab/>
              <w:delText>3</w:delText>
            </w:r>
          </w:del>
        </w:p>
        <w:p w14:paraId="15BC782B" w14:textId="0B4ED24B" w:rsidR="003F0674" w:rsidRPr="00DE6474" w:rsidDel="00131348" w:rsidRDefault="003F0674">
          <w:pPr>
            <w:pStyle w:val="TOC2"/>
            <w:tabs>
              <w:tab w:val="left" w:pos="800"/>
              <w:tab w:val="right" w:leader="dot" w:pos="9350"/>
            </w:tabs>
            <w:rPr>
              <w:del w:id="242" w:author="Bambi C" w:date="2022-08-14T13:5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43" w:author="Bambi C" w:date="2022-08-14T13:57:00Z">
            <w:r w:rsidRPr="00DE6474" w:rsidDel="00131348">
              <w:rPr>
                <w:iCs/>
                <w:noProof/>
                <w:rPrChange w:id="244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3.3</w:delText>
            </w:r>
            <w:r w:rsidRPr="00DE6474" w:rsidDel="00131348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245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Shell</w:delText>
            </w:r>
            <w:r w:rsidRPr="00DE6474" w:rsidDel="00131348">
              <w:rPr>
                <w:iCs/>
                <w:noProof/>
                <w:webHidden/>
              </w:rPr>
              <w:tab/>
              <w:delText>3</w:delText>
            </w:r>
          </w:del>
        </w:p>
        <w:p w14:paraId="7A5AB7EC" w14:textId="0491714C" w:rsidR="003F0674" w:rsidRPr="00DE6474" w:rsidDel="00131348" w:rsidRDefault="003F0674">
          <w:pPr>
            <w:pStyle w:val="TOC2"/>
            <w:tabs>
              <w:tab w:val="left" w:pos="800"/>
              <w:tab w:val="right" w:leader="dot" w:pos="9350"/>
            </w:tabs>
            <w:rPr>
              <w:del w:id="246" w:author="Bambi C" w:date="2022-08-14T13:5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47" w:author="Bambi C" w:date="2022-08-14T13:57:00Z">
            <w:r w:rsidRPr="00DE6474" w:rsidDel="00131348">
              <w:rPr>
                <w:iCs/>
                <w:noProof/>
                <w:rPrChange w:id="248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3.4</w:delText>
            </w:r>
            <w:r w:rsidRPr="00DE6474" w:rsidDel="00131348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249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Python</w:delText>
            </w:r>
            <w:r w:rsidRPr="00DE6474" w:rsidDel="00131348">
              <w:rPr>
                <w:iCs/>
                <w:noProof/>
                <w:webHidden/>
              </w:rPr>
              <w:tab/>
              <w:delText>3</w:delText>
            </w:r>
          </w:del>
        </w:p>
        <w:p w14:paraId="054EE2AE" w14:textId="2938F540" w:rsidR="003F0674" w:rsidRPr="00DE6474" w:rsidDel="00131348" w:rsidRDefault="003F0674">
          <w:pPr>
            <w:pStyle w:val="TOC2"/>
            <w:tabs>
              <w:tab w:val="left" w:pos="800"/>
              <w:tab w:val="right" w:leader="dot" w:pos="9350"/>
            </w:tabs>
            <w:rPr>
              <w:del w:id="250" w:author="Bambi C" w:date="2022-08-14T13:5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51" w:author="Bambi C" w:date="2022-08-14T13:57:00Z">
            <w:r w:rsidRPr="00DE6474" w:rsidDel="00131348">
              <w:rPr>
                <w:iCs/>
                <w:noProof/>
                <w:rPrChange w:id="252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3.5</w:delText>
            </w:r>
            <w:r w:rsidRPr="00DE6474" w:rsidDel="00131348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253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Integrated Development Environment (IDE)</w:delText>
            </w:r>
            <w:r w:rsidRPr="00DE6474" w:rsidDel="00131348">
              <w:rPr>
                <w:iCs/>
                <w:noProof/>
                <w:webHidden/>
              </w:rPr>
              <w:tab/>
              <w:delText>3</w:delText>
            </w:r>
          </w:del>
        </w:p>
        <w:p w14:paraId="3E5AF01F" w14:textId="4F633F40" w:rsidR="003F0674" w:rsidRPr="00DE6474" w:rsidDel="00131348" w:rsidRDefault="003F0674">
          <w:pPr>
            <w:pStyle w:val="TOC2"/>
            <w:tabs>
              <w:tab w:val="left" w:pos="800"/>
              <w:tab w:val="right" w:leader="dot" w:pos="9350"/>
            </w:tabs>
            <w:rPr>
              <w:del w:id="254" w:author="Bambi C" w:date="2022-08-14T13:5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55" w:author="Bambi C" w:date="2022-08-14T13:57:00Z">
            <w:r w:rsidRPr="00DE6474" w:rsidDel="00131348">
              <w:rPr>
                <w:iCs/>
                <w:noProof/>
                <w:rPrChange w:id="256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3.6</w:delText>
            </w:r>
            <w:r w:rsidRPr="00DE6474" w:rsidDel="00131348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257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Directory / File path</w:delText>
            </w:r>
            <w:r w:rsidRPr="00DE6474" w:rsidDel="00131348">
              <w:rPr>
                <w:iCs/>
                <w:noProof/>
                <w:webHidden/>
              </w:rPr>
              <w:tab/>
              <w:delText>3</w:delText>
            </w:r>
          </w:del>
        </w:p>
        <w:p w14:paraId="41BAB6F8" w14:textId="1F45C801" w:rsidR="003F0674" w:rsidRPr="00DE6474" w:rsidDel="00131348" w:rsidRDefault="003F0674">
          <w:pPr>
            <w:pStyle w:val="TOC1"/>
            <w:rPr>
              <w:del w:id="258" w:author="Bambi C" w:date="2022-08-14T13:57:00Z"/>
              <w:rFonts w:cstheme="minorBidi"/>
              <w:b w:val="0"/>
              <w:bCs w:val="0"/>
              <w:i w:val="0"/>
              <w:noProof/>
              <w:rPrChange w:id="259" w:author="Bambi C" w:date="2022-08-14T20:36:00Z">
                <w:rPr>
                  <w:del w:id="260" w:author="Bambi C" w:date="2022-08-14T13:57:00Z"/>
                  <w:rFonts w:cstheme="minorBidi"/>
                  <w:b w:val="0"/>
                  <w:bCs w:val="0"/>
                  <w:iCs w:val="0"/>
                  <w:noProof/>
                </w:rPr>
              </w:rPrChange>
            </w:rPr>
          </w:pPr>
          <w:del w:id="261" w:author="Bambi C" w:date="2022-08-14T13:57:00Z">
            <w:r w:rsidRPr="00DE6474" w:rsidDel="00131348">
              <w:rPr>
                <w:i w:val="0"/>
                <w:noProof/>
                <w:rPrChange w:id="262" w:author="Bambi C" w:date="2022-08-14T20:36:00Z">
                  <w:rPr>
                    <w:rStyle w:val="Hyperlink"/>
                    <w:i w:val="0"/>
                    <w:noProof/>
                  </w:rPr>
                </w:rPrChange>
              </w:rPr>
              <w:delText>4</w:delText>
            </w:r>
            <w:r w:rsidRPr="00DE6474" w:rsidDel="00131348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Pr="00DE6474" w:rsidDel="00131348">
              <w:rPr>
                <w:i w:val="0"/>
                <w:noProof/>
                <w:rPrChange w:id="263" w:author="Bambi C" w:date="2022-08-14T20:36:00Z">
                  <w:rPr>
                    <w:rStyle w:val="Hyperlink"/>
                    <w:i w:val="0"/>
                    <w:noProof/>
                  </w:rPr>
                </w:rPrChange>
              </w:rPr>
              <w:delText>Module assignment</w:delText>
            </w:r>
            <w:r w:rsidRPr="00DE6474" w:rsidDel="00131348">
              <w:rPr>
                <w:i w:val="0"/>
                <w:noProof/>
                <w:webHidden/>
              </w:rPr>
              <w:tab/>
              <w:delText>4</w:delText>
            </w:r>
          </w:del>
        </w:p>
        <w:p w14:paraId="330A1C8A" w14:textId="670C5E81" w:rsidR="003F0674" w:rsidRPr="00DE6474" w:rsidDel="00131348" w:rsidRDefault="003F0674">
          <w:pPr>
            <w:pStyle w:val="TOC2"/>
            <w:tabs>
              <w:tab w:val="left" w:pos="800"/>
              <w:tab w:val="right" w:leader="dot" w:pos="9350"/>
            </w:tabs>
            <w:rPr>
              <w:del w:id="264" w:author="Bambi C" w:date="2022-08-14T13:5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65" w:author="Bambi C" w:date="2022-08-14T13:57:00Z">
            <w:r w:rsidRPr="00DE6474" w:rsidDel="00131348">
              <w:rPr>
                <w:iCs/>
                <w:noProof/>
                <w:rPrChange w:id="266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4.1</w:delText>
            </w:r>
            <w:r w:rsidRPr="00DE6474" w:rsidDel="00131348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267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Requirements</w:delText>
            </w:r>
            <w:r w:rsidRPr="00DE6474" w:rsidDel="00131348">
              <w:rPr>
                <w:iCs/>
                <w:noProof/>
                <w:webHidden/>
              </w:rPr>
              <w:tab/>
              <w:delText>4</w:delText>
            </w:r>
          </w:del>
        </w:p>
        <w:p w14:paraId="25F5A8CF" w14:textId="54371219" w:rsidR="003F0674" w:rsidRPr="00DE6474" w:rsidDel="00131348" w:rsidRDefault="003F0674">
          <w:pPr>
            <w:pStyle w:val="TOC3"/>
            <w:tabs>
              <w:tab w:val="left" w:pos="1200"/>
              <w:tab w:val="right" w:leader="dot" w:pos="9350"/>
            </w:tabs>
            <w:rPr>
              <w:del w:id="268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269" w:author="Bambi C" w:date="2022-08-14T13:57:00Z">
            <w:r w:rsidRPr="00DE6474" w:rsidDel="00131348">
              <w:rPr>
                <w:iCs/>
                <w:noProof/>
                <w:rPrChange w:id="270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4.1.1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271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Out of scope</w:delText>
            </w:r>
            <w:r w:rsidRPr="00DE6474" w:rsidDel="00131348">
              <w:rPr>
                <w:iCs/>
                <w:noProof/>
                <w:webHidden/>
              </w:rPr>
              <w:tab/>
              <w:delText>5</w:delText>
            </w:r>
          </w:del>
        </w:p>
        <w:p w14:paraId="5C59DC66" w14:textId="2948C67A" w:rsidR="003F0674" w:rsidRPr="00DE6474" w:rsidDel="00131348" w:rsidRDefault="003F0674">
          <w:pPr>
            <w:pStyle w:val="TOC3"/>
            <w:tabs>
              <w:tab w:val="left" w:pos="1200"/>
              <w:tab w:val="right" w:leader="dot" w:pos="9350"/>
            </w:tabs>
            <w:rPr>
              <w:del w:id="272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273" w:author="Bambi C" w:date="2022-08-14T13:57:00Z">
            <w:r w:rsidRPr="00DE6474" w:rsidDel="00131348">
              <w:rPr>
                <w:iCs/>
                <w:noProof/>
                <w:rPrChange w:id="274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4.1.2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275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Lessons learned</w:delText>
            </w:r>
            <w:r w:rsidRPr="00DE6474" w:rsidDel="00131348">
              <w:rPr>
                <w:iCs/>
                <w:noProof/>
                <w:webHidden/>
              </w:rPr>
              <w:tab/>
              <w:delText>5</w:delText>
            </w:r>
          </w:del>
        </w:p>
        <w:p w14:paraId="7E690EAA" w14:textId="730B8F0F" w:rsidR="003F0674" w:rsidRPr="00DE6474" w:rsidDel="00131348" w:rsidRDefault="003F0674">
          <w:pPr>
            <w:pStyle w:val="TOC2"/>
            <w:tabs>
              <w:tab w:val="left" w:pos="800"/>
              <w:tab w:val="right" w:leader="dot" w:pos="9350"/>
            </w:tabs>
            <w:rPr>
              <w:del w:id="276" w:author="Bambi C" w:date="2022-08-14T13:5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77" w:author="Bambi C" w:date="2022-08-14T13:57:00Z">
            <w:r w:rsidRPr="00DE6474" w:rsidDel="00131348">
              <w:rPr>
                <w:iCs/>
                <w:noProof/>
                <w:rPrChange w:id="278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4.2</w:delText>
            </w:r>
            <w:r w:rsidRPr="00DE6474" w:rsidDel="00131348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279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Design</w:delText>
            </w:r>
            <w:r w:rsidRPr="00DE6474" w:rsidDel="00131348">
              <w:rPr>
                <w:iCs/>
                <w:noProof/>
                <w:webHidden/>
              </w:rPr>
              <w:tab/>
              <w:delText>5</w:delText>
            </w:r>
          </w:del>
        </w:p>
        <w:p w14:paraId="1F649941" w14:textId="0CD6085B" w:rsidR="003F0674" w:rsidRPr="00DE6474" w:rsidDel="00131348" w:rsidRDefault="003F0674">
          <w:pPr>
            <w:pStyle w:val="TOC3"/>
            <w:tabs>
              <w:tab w:val="left" w:pos="1200"/>
              <w:tab w:val="right" w:leader="dot" w:pos="9350"/>
            </w:tabs>
            <w:rPr>
              <w:del w:id="280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281" w:author="Bambi C" w:date="2022-08-14T13:57:00Z">
            <w:r w:rsidRPr="00DE6474" w:rsidDel="00131348">
              <w:rPr>
                <w:iCs/>
                <w:noProof/>
                <w:rPrChange w:id="282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4.2.1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283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Standard elements</w:delText>
            </w:r>
            <w:r w:rsidRPr="00DE6474" w:rsidDel="00131348">
              <w:rPr>
                <w:iCs/>
                <w:noProof/>
                <w:webHidden/>
              </w:rPr>
              <w:tab/>
              <w:delText>6</w:delText>
            </w:r>
          </w:del>
        </w:p>
        <w:p w14:paraId="71581213" w14:textId="6CC1B76D" w:rsidR="003F0674" w:rsidRPr="00DE6474" w:rsidDel="00131348" w:rsidRDefault="003F0674">
          <w:pPr>
            <w:pStyle w:val="TOC4"/>
            <w:tabs>
              <w:tab w:val="left" w:pos="1400"/>
              <w:tab w:val="right" w:leader="dot" w:pos="9350"/>
            </w:tabs>
            <w:rPr>
              <w:del w:id="284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285" w:author="Bambi C" w:date="2022-08-14T13:57:00Z">
            <w:r w:rsidRPr="00DE6474" w:rsidDel="00131348">
              <w:rPr>
                <w:iCs/>
                <w:noProof/>
                <w:rPrChange w:id="286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4.2.1.1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287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Code style</w:delText>
            </w:r>
            <w:r w:rsidRPr="00DE6474" w:rsidDel="00131348">
              <w:rPr>
                <w:iCs/>
                <w:noProof/>
                <w:webHidden/>
              </w:rPr>
              <w:tab/>
              <w:delText>6</w:delText>
            </w:r>
          </w:del>
        </w:p>
        <w:p w14:paraId="5ABA5D55" w14:textId="0EE41BF8" w:rsidR="003F0674" w:rsidRPr="00DE6474" w:rsidDel="00131348" w:rsidRDefault="003F0674">
          <w:pPr>
            <w:pStyle w:val="TOC4"/>
            <w:tabs>
              <w:tab w:val="left" w:pos="1400"/>
              <w:tab w:val="right" w:leader="dot" w:pos="9350"/>
            </w:tabs>
            <w:rPr>
              <w:del w:id="288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289" w:author="Bambi C" w:date="2022-08-14T13:57:00Z">
            <w:r w:rsidRPr="00DE6474" w:rsidDel="00131348">
              <w:rPr>
                <w:iCs/>
                <w:noProof/>
                <w:rPrChange w:id="290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4.2.1.2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291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Exceptions</w:delText>
            </w:r>
            <w:r w:rsidRPr="00DE6474" w:rsidDel="00131348">
              <w:rPr>
                <w:iCs/>
                <w:noProof/>
                <w:webHidden/>
              </w:rPr>
              <w:tab/>
              <w:delText>6</w:delText>
            </w:r>
          </w:del>
        </w:p>
        <w:p w14:paraId="3A9B7E97" w14:textId="5E42EB00" w:rsidR="003F0674" w:rsidRPr="00DE6474" w:rsidDel="00131348" w:rsidRDefault="003F0674">
          <w:pPr>
            <w:pStyle w:val="TOC4"/>
            <w:tabs>
              <w:tab w:val="left" w:pos="1400"/>
              <w:tab w:val="right" w:leader="dot" w:pos="9350"/>
            </w:tabs>
            <w:rPr>
              <w:del w:id="292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293" w:author="Bambi C" w:date="2022-08-14T13:57:00Z">
            <w:r w:rsidRPr="00DE6474" w:rsidDel="00131348">
              <w:rPr>
                <w:iCs/>
                <w:noProof/>
                <w:rPrChange w:id="294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4.2.1.3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295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Script header</w:delText>
            </w:r>
            <w:r w:rsidRPr="00DE6474" w:rsidDel="00131348">
              <w:rPr>
                <w:iCs/>
                <w:noProof/>
                <w:webHidden/>
              </w:rPr>
              <w:tab/>
              <w:delText>6</w:delText>
            </w:r>
          </w:del>
        </w:p>
        <w:p w14:paraId="7A54323B" w14:textId="6682DC6E" w:rsidR="003F0674" w:rsidRPr="00DE6474" w:rsidDel="00131348" w:rsidRDefault="003F0674">
          <w:pPr>
            <w:pStyle w:val="TOC4"/>
            <w:tabs>
              <w:tab w:val="left" w:pos="1400"/>
              <w:tab w:val="right" w:leader="dot" w:pos="9350"/>
            </w:tabs>
            <w:rPr>
              <w:del w:id="296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297" w:author="Bambi C" w:date="2022-08-14T13:57:00Z">
            <w:r w:rsidRPr="00DE6474" w:rsidDel="00131348">
              <w:rPr>
                <w:iCs/>
                <w:noProof/>
                <w:rPrChange w:id="298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4.2.1.4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299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Program start</w:delText>
            </w:r>
            <w:r w:rsidRPr="00DE6474" w:rsidDel="00131348">
              <w:rPr>
                <w:iCs/>
                <w:noProof/>
                <w:webHidden/>
              </w:rPr>
              <w:tab/>
              <w:delText>6</w:delText>
            </w:r>
          </w:del>
        </w:p>
        <w:p w14:paraId="0B17F74D" w14:textId="6B4A0374" w:rsidR="003F0674" w:rsidRPr="00DE6474" w:rsidDel="00131348" w:rsidRDefault="003F0674">
          <w:pPr>
            <w:pStyle w:val="TOC4"/>
            <w:tabs>
              <w:tab w:val="left" w:pos="1400"/>
              <w:tab w:val="right" w:leader="dot" w:pos="9350"/>
            </w:tabs>
            <w:rPr>
              <w:del w:id="300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301" w:author="Bambi C" w:date="2022-08-14T13:57:00Z">
            <w:r w:rsidRPr="00DE6474" w:rsidDel="00131348">
              <w:rPr>
                <w:iCs/>
                <w:noProof/>
                <w:rPrChange w:id="302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4.2.1.5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303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Saving files</w:delText>
            </w:r>
            <w:r w:rsidRPr="00DE6474" w:rsidDel="00131348">
              <w:rPr>
                <w:iCs/>
                <w:noProof/>
                <w:webHidden/>
              </w:rPr>
              <w:tab/>
              <w:delText>7</w:delText>
            </w:r>
          </w:del>
        </w:p>
        <w:p w14:paraId="3176EDCF" w14:textId="56A962D5" w:rsidR="003F0674" w:rsidRPr="00DE6474" w:rsidDel="00131348" w:rsidRDefault="003F0674">
          <w:pPr>
            <w:pStyle w:val="TOC3"/>
            <w:tabs>
              <w:tab w:val="left" w:pos="1200"/>
              <w:tab w:val="right" w:leader="dot" w:pos="9350"/>
            </w:tabs>
            <w:rPr>
              <w:del w:id="304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305" w:author="Bambi C" w:date="2022-08-14T13:57:00Z">
            <w:r w:rsidRPr="00DE6474" w:rsidDel="00131348">
              <w:rPr>
                <w:iCs/>
                <w:noProof/>
                <w:rPrChange w:id="306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4.2.2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307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Program architecture</w:delText>
            </w:r>
            <w:r w:rsidRPr="00DE6474" w:rsidDel="00131348">
              <w:rPr>
                <w:iCs/>
                <w:noProof/>
                <w:webHidden/>
              </w:rPr>
              <w:tab/>
              <w:delText>7</w:delText>
            </w:r>
          </w:del>
        </w:p>
        <w:p w14:paraId="3A8DF7D0" w14:textId="727B3125" w:rsidR="003F0674" w:rsidRPr="00DE6474" w:rsidDel="00131348" w:rsidRDefault="003F0674">
          <w:pPr>
            <w:pStyle w:val="TOC4"/>
            <w:tabs>
              <w:tab w:val="left" w:pos="1400"/>
              <w:tab w:val="right" w:leader="dot" w:pos="9350"/>
            </w:tabs>
            <w:rPr>
              <w:del w:id="308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309" w:author="Bambi C" w:date="2022-08-14T13:57:00Z">
            <w:r w:rsidRPr="00DE6474" w:rsidDel="00131348">
              <w:rPr>
                <w:iCs/>
                <w:noProof/>
                <w:rPrChange w:id="310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4.2.2.1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311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Processing</w:delText>
            </w:r>
            <w:r w:rsidRPr="00DE6474" w:rsidDel="00131348">
              <w:rPr>
                <w:iCs/>
                <w:noProof/>
                <w:webHidden/>
              </w:rPr>
              <w:tab/>
              <w:delText>8</w:delText>
            </w:r>
          </w:del>
        </w:p>
        <w:p w14:paraId="7368C9B1" w14:textId="3DA0334C" w:rsidR="003F0674" w:rsidRPr="00DE6474" w:rsidDel="00131348" w:rsidRDefault="003F0674">
          <w:pPr>
            <w:pStyle w:val="TOC4"/>
            <w:tabs>
              <w:tab w:val="left" w:pos="1400"/>
              <w:tab w:val="right" w:leader="dot" w:pos="9350"/>
            </w:tabs>
            <w:rPr>
              <w:del w:id="312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313" w:author="Bambi C" w:date="2022-08-14T13:57:00Z">
            <w:r w:rsidRPr="00DE6474" w:rsidDel="00131348">
              <w:rPr>
                <w:iCs/>
                <w:noProof/>
                <w:rPrChange w:id="314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4.2.2.2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315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Menu</w:delText>
            </w:r>
            <w:r w:rsidRPr="00DE6474" w:rsidDel="00131348">
              <w:rPr>
                <w:iCs/>
                <w:noProof/>
                <w:webHidden/>
              </w:rPr>
              <w:tab/>
              <w:delText>10</w:delText>
            </w:r>
          </w:del>
        </w:p>
        <w:p w14:paraId="160E710E" w14:textId="37951583" w:rsidR="003F0674" w:rsidRPr="00DE6474" w:rsidDel="00131348" w:rsidRDefault="003F0674">
          <w:pPr>
            <w:pStyle w:val="TOC4"/>
            <w:tabs>
              <w:tab w:val="left" w:pos="1400"/>
              <w:tab w:val="right" w:leader="dot" w:pos="9350"/>
            </w:tabs>
            <w:rPr>
              <w:del w:id="316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317" w:author="Bambi C" w:date="2022-08-14T13:57:00Z">
            <w:r w:rsidRPr="00DE6474" w:rsidDel="00131348">
              <w:rPr>
                <w:iCs/>
                <w:noProof/>
                <w:rPrChange w:id="318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4.2.2.3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319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Menu option 1: Show current data</w:delText>
            </w:r>
            <w:r w:rsidRPr="00DE6474" w:rsidDel="00131348">
              <w:rPr>
                <w:iCs/>
                <w:noProof/>
                <w:webHidden/>
              </w:rPr>
              <w:tab/>
              <w:delText>11</w:delText>
            </w:r>
          </w:del>
        </w:p>
        <w:p w14:paraId="4313F356" w14:textId="66DB61A1" w:rsidR="003F0674" w:rsidRPr="00DE6474" w:rsidDel="00131348" w:rsidRDefault="003F0674">
          <w:pPr>
            <w:pStyle w:val="TOC4"/>
            <w:tabs>
              <w:tab w:val="left" w:pos="1400"/>
              <w:tab w:val="right" w:leader="dot" w:pos="9350"/>
            </w:tabs>
            <w:rPr>
              <w:del w:id="320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321" w:author="Bambi C" w:date="2022-08-14T13:57:00Z">
            <w:r w:rsidRPr="00DE6474" w:rsidDel="00131348">
              <w:rPr>
                <w:iCs/>
                <w:noProof/>
                <w:rPrChange w:id="322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4.2.2.4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323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Menu option 2: Add a new item</w:delText>
            </w:r>
            <w:r w:rsidRPr="00DE6474" w:rsidDel="00131348">
              <w:rPr>
                <w:iCs/>
                <w:noProof/>
                <w:webHidden/>
              </w:rPr>
              <w:tab/>
              <w:delText>14</w:delText>
            </w:r>
          </w:del>
        </w:p>
        <w:p w14:paraId="6F6B0E7E" w14:textId="518CCB83" w:rsidR="003F0674" w:rsidRPr="00DE6474" w:rsidDel="00131348" w:rsidRDefault="003F0674">
          <w:pPr>
            <w:pStyle w:val="TOC4"/>
            <w:tabs>
              <w:tab w:val="left" w:pos="1400"/>
              <w:tab w:val="right" w:leader="dot" w:pos="9350"/>
            </w:tabs>
            <w:rPr>
              <w:del w:id="324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325" w:author="Bambi C" w:date="2022-08-14T13:57:00Z">
            <w:r w:rsidRPr="00DE6474" w:rsidDel="00131348">
              <w:rPr>
                <w:iCs/>
                <w:noProof/>
                <w:rPrChange w:id="326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4.2.2.5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327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Menu option 3: Remove an existing item</w:delText>
            </w:r>
            <w:r w:rsidRPr="00DE6474" w:rsidDel="00131348">
              <w:rPr>
                <w:iCs/>
                <w:noProof/>
                <w:webHidden/>
              </w:rPr>
              <w:tab/>
              <w:delText>16</w:delText>
            </w:r>
          </w:del>
        </w:p>
        <w:p w14:paraId="7917F952" w14:textId="3E17FEA9" w:rsidR="003F0674" w:rsidRPr="00DE6474" w:rsidDel="00131348" w:rsidRDefault="003F0674">
          <w:pPr>
            <w:pStyle w:val="TOC4"/>
            <w:tabs>
              <w:tab w:val="left" w:pos="1400"/>
              <w:tab w:val="right" w:leader="dot" w:pos="9350"/>
            </w:tabs>
            <w:rPr>
              <w:del w:id="328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329" w:author="Bambi C" w:date="2022-08-14T13:57:00Z">
            <w:r w:rsidRPr="00DE6474" w:rsidDel="00131348">
              <w:rPr>
                <w:iCs/>
                <w:noProof/>
                <w:rPrChange w:id="330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4.2.2.6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331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Menu option 4: Save data to file</w:delText>
            </w:r>
            <w:r w:rsidRPr="00DE6474" w:rsidDel="00131348">
              <w:rPr>
                <w:iCs/>
                <w:noProof/>
                <w:webHidden/>
              </w:rPr>
              <w:tab/>
              <w:delText>18</w:delText>
            </w:r>
          </w:del>
        </w:p>
        <w:p w14:paraId="27C4C13E" w14:textId="2C68AC2F" w:rsidR="003F0674" w:rsidRPr="00DE6474" w:rsidDel="00131348" w:rsidRDefault="003F0674">
          <w:pPr>
            <w:pStyle w:val="TOC4"/>
            <w:tabs>
              <w:tab w:val="left" w:pos="1400"/>
              <w:tab w:val="right" w:leader="dot" w:pos="9350"/>
            </w:tabs>
            <w:rPr>
              <w:del w:id="332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333" w:author="Bambi C" w:date="2022-08-14T13:57:00Z">
            <w:r w:rsidRPr="00DE6474" w:rsidDel="00131348">
              <w:rPr>
                <w:iCs/>
                <w:noProof/>
                <w:rPrChange w:id="334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4.2.2.7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335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Menu option 5: Exit program</w:delText>
            </w:r>
            <w:r w:rsidRPr="00DE6474" w:rsidDel="00131348">
              <w:rPr>
                <w:iCs/>
                <w:noProof/>
                <w:webHidden/>
              </w:rPr>
              <w:tab/>
              <w:delText>22</w:delText>
            </w:r>
          </w:del>
        </w:p>
        <w:p w14:paraId="42362424" w14:textId="5D0038D2" w:rsidR="003F0674" w:rsidRPr="00DE6474" w:rsidDel="00131348" w:rsidRDefault="003F0674">
          <w:pPr>
            <w:pStyle w:val="TOC3"/>
            <w:tabs>
              <w:tab w:val="left" w:pos="1200"/>
              <w:tab w:val="right" w:leader="dot" w:pos="9350"/>
            </w:tabs>
            <w:rPr>
              <w:del w:id="336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337" w:author="Bambi C" w:date="2022-08-14T13:57:00Z">
            <w:r w:rsidRPr="00DE6474" w:rsidDel="00131348">
              <w:rPr>
                <w:iCs/>
                <w:noProof/>
                <w:rPrChange w:id="338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4.2.3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339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Proposed solution</w:delText>
            </w:r>
            <w:r w:rsidRPr="00DE6474" w:rsidDel="00131348">
              <w:rPr>
                <w:iCs/>
                <w:noProof/>
                <w:webHidden/>
              </w:rPr>
              <w:tab/>
              <w:delText>24</w:delText>
            </w:r>
          </w:del>
        </w:p>
        <w:p w14:paraId="321550E5" w14:textId="193C894C" w:rsidR="003F0674" w:rsidRPr="00DE6474" w:rsidDel="00131348" w:rsidRDefault="003F0674">
          <w:pPr>
            <w:pStyle w:val="TOC2"/>
            <w:tabs>
              <w:tab w:val="left" w:pos="800"/>
              <w:tab w:val="right" w:leader="dot" w:pos="9350"/>
            </w:tabs>
            <w:rPr>
              <w:del w:id="340" w:author="Bambi C" w:date="2022-08-14T13:5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341" w:author="Bambi C" w:date="2022-08-14T13:57:00Z">
            <w:r w:rsidRPr="00DE6474" w:rsidDel="00131348">
              <w:rPr>
                <w:iCs/>
                <w:noProof/>
                <w:rPrChange w:id="342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4.3</w:delText>
            </w:r>
            <w:r w:rsidRPr="00DE6474" w:rsidDel="00131348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343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Test</w:delText>
            </w:r>
            <w:r w:rsidRPr="00DE6474" w:rsidDel="00131348">
              <w:rPr>
                <w:iCs/>
                <w:noProof/>
                <w:webHidden/>
              </w:rPr>
              <w:tab/>
              <w:delText>28</w:delText>
            </w:r>
          </w:del>
        </w:p>
        <w:p w14:paraId="76CD3688" w14:textId="05FD058A" w:rsidR="003F0674" w:rsidRPr="00DE6474" w:rsidDel="00131348" w:rsidRDefault="003F0674">
          <w:pPr>
            <w:pStyle w:val="TOC3"/>
            <w:tabs>
              <w:tab w:val="left" w:pos="1200"/>
              <w:tab w:val="right" w:leader="dot" w:pos="9350"/>
            </w:tabs>
            <w:rPr>
              <w:del w:id="344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345" w:author="Bambi C" w:date="2022-08-14T13:57:00Z">
            <w:r w:rsidRPr="00DE6474" w:rsidDel="00131348">
              <w:rPr>
                <w:iCs/>
                <w:noProof/>
                <w:rPrChange w:id="346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4.3.1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347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Procedure</w:delText>
            </w:r>
            <w:r w:rsidRPr="00DE6474" w:rsidDel="00131348">
              <w:rPr>
                <w:iCs/>
                <w:noProof/>
                <w:webHidden/>
              </w:rPr>
              <w:tab/>
              <w:delText>28</w:delText>
            </w:r>
          </w:del>
        </w:p>
        <w:p w14:paraId="39B1FB57" w14:textId="2DE1C244" w:rsidR="003F0674" w:rsidRPr="00DE6474" w:rsidDel="00131348" w:rsidRDefault="003F0674">
          <w:pPr>
            <w:pStyle w:val="TOC3"/>
            <w:tabs>
              <w:tab w:val="left" w:pos="1200"/>
              <w:tab w:val="right" w:leader="dot" w:pos="9350"/>
            </w:tabs>
            <w:rPr>
              <w:del w:id="348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349" w:author="Bambi C" w:date="2022-08-14T13:57:00Z">
            <w:r w:rsidRPr="00DE6474" w:rsidDel="00131348">
              <w:rPr>
                <w:iCs/>
                <w:noProof/>
                <w:rPrChange w:id="350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4.3.2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351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Results</w:delText>
            </w:r>
            <w:r w:rsidRPr="00DE6474" w:rsidDel="00131348">
              <w:rPr>
                <w:iCs/>
                <w:noProof/>
                <w:webHidden/>
              </w:rPr>
              <w:tab/>
              <w:delText>33</w:delText>
            </w:r>
          </w:del>
        </w:p>
        <w:p w14:paraId="7C03FCDD" w14:textId="570516AF" w:rsidR="003F0674" w:rsidRPr="00DE6474" w:rsidDel="00131348" w:rsidRDefault="003F0674">
          <w:pPr>
            <w:pStyle w:val="TOC2"/>
            <w:tabs>
              <w:tab w:val="left" w:pos="800"/>
              <w:tab w:val="right" w:leader="dot" w:pos="9350"/>
            </w:tabs>
            <w:rPr>
              <w:del w:id="352" w:author="Bambi C" w:date="2022-08-14T13:5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353" w:author="Bambi C" w:date="2022-08-14T13:57:00Z">
            <w:r w:rsidRPr="00DE6474" w:rsidDel="00131348">
              <w:rPr>
                <w:iCs/>
                <w:noProof/>
                <w:rPrChange w:id="354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4.4</w:delText>
            </w:r>
            <w:r w:rsidRPr="00DE6474" w:rsidDel="00131348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355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Execution</w:delText>
            </w:r>
            <w:r w:rsidRPr="00DE6474" w:rsidDel="00131348">
              <w:rPr>
                <w:iCs/>
                <w:noProof/>
                <w:webHidden/>
              </w:rPr>
              <w:tab/>
              <w:delText>34</w:delText>
            </w:r>
          </w:del>
        </w:p>
        <w:p w14:paraId="40089655" w14:textId="4AEDB2C1" w:rsidR="003F0674" w:rsidRPr="00DE6474" w:rsidDel="00131348" w:rsidRDefault="003F0674">
          <w:pPr>
            <w:pStyle w:val="TOC3"/>
            <w:tabs>
              <w:tab w:val="left" w:pos="1200"/>
              <w:tab w:val="right" w:leader="dot" w:pos="9350"/>
            </w:tabs>
            <w:rPr>
              <w:del w:id="356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357" w:author="Bambi C" w:date="2022-08-14T13:57:00Z">
            <w:r w:rsidRPr="00DE6474" w:rsidDel="00131348">
              <w:rPr>
                <w:iCs/>
                <w:noProof/>
                <w:rPrChange w:id="358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4.4.1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359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Terminal</w:delText>
            </w:r>
            <w:r w:rsidRPr="00DE6474" w:rsidDel="00131348">
              <w:rPr>
                <w:iCs/>
                <w:noProof/>
                <w:webHidden/>
              </w:rPr>
              <w:tab/>
              <w:delText>34</w:delText>
            </w:r>
          </w:del>
        </w:p>
        <w:p w14:paraId="247C1206" w14:textId="17D89E58" w:rsidR="003F0674" w:rsidRPr="00DE6474" w:rsidDel="00131348" w:rsidRDefault="003F0674">
          <w:pPr>
            <w:pStyle w:val="TOC3"/>
            <w:tabs>
              <w:tab w:val="left" w:pos="1200"/>
              <w:tab w:val="right" w:leader="dot" w:pos="9350"/>
            </w:tabs>
            <w:rPr>
              <w:del w:id="360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361" w:author="Bambi C" w:date="2022-08-14T13:57:00Z">
            <w:r w:rsidRPr="00DE6474" w:rsidDel="00131348">
              <w:rPr>
                <w:iCs/>
                <w:noProof/>
                <w:rPrChange w:id="362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4.4.2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363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Results</w:delText>
            </w:r>
            <w:r w:rsidRPr="00DE6474" w:rsidDel="00131348">
              <w:rPr>
                <w:iCs/>
                <w:noProof/>
                <w:webHidden/>
              </w:rPr>
              <w:tab/>
              <w:delText>38</w:delText>
            </w:r>
          </w:del>
        </w:p>
        <w:p w14:paraId="46CC2D2C" w14:textId="3C8B98F0" w:rsidR="003F0674" w:rsidRPr="00DE6474" w:rsidDel="00131348" w:rsidRDefault="003F0674">
          <w:pPr>
            <w:pStyle w:val="TOC1"/>
            <w:rPr>
              <w:del w:id="364" w:author="Bambi C" w:date="2022-08-14T13:57:00Z"/>
              <w:rFonts w:cstheme="minorBidi"/>
              <w:b w:val="0"/>
              <w:bCs w:val="0"/>
              <w:i w:val="0"/>
              <w:noProof/>
              <w:rPrChange w:id="365" w:author="Bambi C" w:date="2022-08-14T20:36:00Z">
                <w:rPr>
                  <w:del w:id="366" w:author="Bambi C" w:date="2022-08-14T13:57:00Z"/>
                  <w:rFonts w:cstheme="minorBidi"/>
                  <w:b w:val="0"/>
                  <w:bCs w:val="0"/>
                  <w:iCs w:val="0"/>
                  <w:noProof/>
                </w:rPr>
              </w:rPrChange>
            </w:rPr>
          </w:pPr>
          <w:del w:id="367" w:author="Bambi C" w:date="2022-08-14T13:57:00Z">
            <w:r w:rsidRPr="00DE6474" w:rsidDel="00131348">
              <w:rPr>
                <w:i w:val="0"/>
                <w:noProof/>
                <w:rPrChange w:id="368" w:author="Bambi C" w:date="2022-08-14T20:36:00Z">
                  <w:rPr>
                    <w:rStyle w:val="Hyperlink"/>
                    <w:i w:val="0"/>
                    <w:noProof/>
                  </w:rPr>
                </w:rPrChange>
              </w:rPr>
              <w:delText>5</w:delText>
            </w:r>
            <w:r w:rsidRPr="00DE6474" w:rsidDel="00131348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Pr="00DE6474" w:rsidDel="00131348">
              <w:rPr>
                <w:i w:val="0"/>
                <w:noProof/>
                <w:rPrChange w:id="369" w:author="Bambi C" w:date="2022-08-14T20:36:00Z">
                  <w:rPr>
                    <w:rStyle w:val="Hyperlink"/>
                    <w:i w:val="0"/>
                    <w:noProof/>
                  </w:rPr>
                </w:rPrChange>
              </w:rPr>
              <w:delText>Summary</w:delText>
            </w:r>
            <w:r w:rsidRPr="00DE6474" w:rsidDel="00131348">
              <w:rPr>
                <w:i w:val="0"/>
                <w:noProof/>
                <w:webHidden/>
              </w:rPr>
              <w:tab/>
              <w:delText>39</w:delText>
            </w:r>
          </w:del>
        </w:p>
        <w:p w14:paraId="21EDC548" w14:textId="328D9A34" w:rsidR="003F0674" w:rsidRPr="00DE6474" w:rsidDel="00131348" w:rsidRDefault="003F0674">
          <w:pPr>
            <w:pStyle w:val="TOC1"/>
            <w:rPr>
              <w:del w:id="370" w:author="Bambi C" w:date="2022-08-14T13:57:00Z"/>
              <w:rFonts w:cstheme="minorBidi"/>
              <w:b w:val="0"/>
              <w:bCs w:val="0"/>
              <w:i w:val="0"/>
              <w:noProof/>
              <w:rPrChange w:id="371" w:author="Bambi C" w:date="2022-08-14T20:36:00Z">
                <w:rPr>
                  <w:del w:id="372" w:author="Bambi C" w:date="2022-08-14T13:57:00Z"/>
                  <w:rFonts w:cstheme="minorBidi"/>
                  <w:b w:val="0"/>
                  <w:bCs w:val="0"/>
                  <w:iCs w:val="0"/>
                  <w:noProof/>
                </w:rPr>
              </w:rPrChange>
            </w:rPr>
          </w:pPr>
          <w:del w:id="373" w:author="Bambi C" w:date="2022-08-14T13:57:00Z">
            <w:r w:rsidRPr="00DE6474" w:rsidDel="00131348">
              <w:rPr>
                <w:i w:val="0"/>
                <w:noProof/>
                <w:rPrChange w:id="374" w:author="Bambi C" w:date="2022-08-14T20:36:00Z">
                  <w:rPr>
                    <w:rStyle w:val="Hyperlink"/>
                    <w:i w:val="0"/>
                    <w:noProof/>
                  </w:rPr>
                </w:rPrChange>
              </w:rPr>
              <w:delText>6</w:delText>
            </w:r>
            <w:r w:rsidRPr="00DE6474" w:rsidDel="00131348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Pr="00DE6474" w:rsidDel="00131348">
              <w:rPr>
                <w:i w:val="0"/>
                <w:noProof/>
                <w:rPrChange w:id="375" w:author="Bambi C" w:date="2022-08-14T20:36:00Z">
                  <w:rPr>
                    <w:rStyle w:val="Hyperlink"/>
                    <w:i w:val="0"/>
                    <w:noProof/>
                  </w:rPr>
                </w:rPrChange>
              </w:rPr>
              <w:delText>References</w:delText>
            </w:r>
            <w:r w:rsidRPr="00DE6474" w:rsidDel="00131348">
              <w:rPr>
                <w:i w:val="0"/>
                <w:noProof/>
                <w:webHidden/>
              </w:rPr>
              <w:tab/>
              <w:delText>39</w:delText>
            </w:r>
          </w:del>
        </w:p>
        <w:p w14:paraId="39B61BE5" w14:textId="6A23E2A3" w:rsidR="003F0674" w:rsidRPr="00DE6474" w:rsidDel="00131348" w:rsidRDefault="003F0674">
          <w:pPr>
            <w:pStyle w:val="TOC2"/>
            <w:tabs>
              <w:tab w:val="left" w:pos="800"/>
              <w:tab w:val="right" w:leader="dot" w:pos="9350"/>
            </w:tabs>
            <w:rPr>
              <w:del w:id="376" w:author="Bambi C" w:date="2022-08-14T13:5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377" w:author="Bambi C" w:date="2022-08-14T13:57:00Z">
            <w:r w:rsidRPr="00DE6474" w:rsidDel="00131348">
              <w:rPr>
                <w:iCs/>
                <w:noProof/>
                <w:rPrChange w:id="378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6.1</w:delText>
            </w:r>
            <w:r w:rsidRPr="00DE6474" w:rsidDel="00131348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379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Schema</w:delText>
            </w:r>
            <w:r w:rsidRPr="00DE6474" w:rsidDel="00131348">
              <w:rPr>
                <w:iCs/>
                <w:noProof/>
                <w:webHidden/>
              </w:rPr>
              <w:tab/>
              <w:delText>39</w:delText>
            </w:r>
          </w:del>
        </w:p>
        <w:p w14:paraId="1A58F7A3" w14:textId="55474926" w:rsidR="003F0674" w:rsidRPr="00DE6474" w:rsidDel="00131348" w:rsidRDefault="003F0674">
          <w:pPr>
            <w:pStyle w:val="TOC3"/>
            <w:tabs>
              <w:tab w:val="left" w:pos="1200"/>
              <w:tab w:val="right" w:leader="dot" w:pos="9350"/>
            </w:tabs>
            <w:rPr>
              <w:del w:id="380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381" w:author="Bambi C" w:date="2022-08-14T13:57:00Z">
            <w:r w:rsidRPr="00DE6474" w:rsidDel="00131348">
              <w:rPr>
                <w:iCs/>
                <w:noProof/>
                <w:rPrChange w:id="382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6.1.1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383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Books</w:delText>
            </w:r>
            <w:r w:rsidRPr="00DE6474" w:rsidDel="00131348">
              <w:rPr>
                <w:iCs/>
                <w:noProof/>
                <w:webHidden/>
              </w:rPr>
              <w:tab/>
              <w:delText>39</w:delText>
            </w:r>
          </w:del>
        </w:p>
        <w:p w14:paraId="6220DAB7" w14:textId="570C6F20" w:rsidR="003F0674" w:rsidRPr="00DE6474" w:rsidDel="00131348" w:rsidRDefault="003F0674">
          <w:pPr>
            <w:pStyle w:val="TOC3"/>
            <w:tabs>
              <w:tab w:val="left" w:pos="1200"/>
              <w:tab w:val="right" w:leader="dot" w:pos="9350"/>
            </w:tabs>
            <w:rPr>
              <w:del w:id="384" w:author="Bambi C" w:date="2022-08-14T13:57:00Z"/>
              <w:rFonts w:cstheme="minorBidi"/>
              <w:iCs/>
              <w:noProof/>
              <w:sz w:val="24"/>
              <w:szCs w:val="24"/>
            </w:rPr>
          </w:pPr>
          <w:del w:id="385" w:author="Bambi C" w:date="2022-08-14T13:57:00Z">
            <w:r w:rsidRPr="00DE6474" w:rsidDel="00131348">
              <w:rPr>
                <w:iCs/>
                <w:noProof/>
                <w:rPrChange w:id="386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6.1.2</w:delText>
            </w:r>
            <w:r w:rsidRPr="00DE6474" w:rsidDel="00131348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387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Websites</w:delText>
            </w:r>
            <w:r w:rsidRPr="00DE6474" w:rsidDel="00131348">
              <w:rPr>
                <w:iCs/>
                <w:noProof/>
                <w:webHidden/>
              </w:rPr>
              <w:tab/>
              <w:delText>39</w:delText>
            </w:r>
          </w:del>
        </w:p>
        <w:p w14:paraId="217388A8" w14:textId="1B3B54BD" w:rsidR="003F0674" w:rsidRPr="00DE6474" w:rsidDel="00131348" w:rsidRDefault="003F0674">
          <w:pPr>
            <w:pStyle w:val="TOC2"/>
            <w:tabs>
              <w:tab w:val="left" w:pos="800"/>
              <w:tab w:val="right" w:leader="dot" w:pos="9350"/>
            </w:tabs>
            <w:rPr>
              <w:del w:id="388" w:author="Bambi C" w:date="2022-08-14T13:57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389" w:author="Bambi C" w:date="2022-08-14T13:57:00Z">
            <w:r w:rsidRPr="00DE6474" w:rsidDel="00131348">
              <w:rPr>
                <w:iCs/>
                <w:noProof/>
                <w:rPrChange w:id="390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6.2</w:delText>
            </w:r>
            <w:r w:rsidRPr="00DE6474" w:rsidDel="00131348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DE6474" w:rsidDel="00131348">
              <w:rPr>
                <w:iCs/>
                <w:noProof/>
                <w:rPrChange w:id="391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Source</w:delText>
            </w:r>
            <w:r w:rsidRPr="00DE6474" w:rsidDel="00131348">
              <w:rPr>
                <w:iCs/>
                <w:noProof/>
                <w:rPrChange w:id="392" w:author="Bambi C" w:date="2022-08-14T20:36:00Z">
                  <w:rPr>
                    <w:rStyle w:val="Hyperlink"/>
                    <w:iCs/>
                    <w:noProof/>
                  </w:rPr>
                </w:rPrChange>
              </w:rPr>
              <w:delText>s</w:delText>
            </w:r>
            <w:r w:rsidRPr="00DE6474" w:rsidDel="00131348">
              <w:rPr>
                <w:iCs/>
                <w:noProof/>
                <w:webHidden/>
              </w:rPr>
              <w:tab/>
              <w:delText>39</w:delText>
            </w:r>
          </w:del>
        </w:p>
        <w:p w14:paraId="3983AF35" w14:textId="59D5C692" w:rsidR="002C103A" w:rsidRPr="00DE6474" w:rsidRDefault="00C04333" w:rsidP="000663EC">
          <w:r w:rsidRPr="00DE6474">
            <w:rPr>
              <w:rFonts w:asciiTheme="majorHAnsi" w:eastAsiaTheme="majorEastAsia" w:hAnsiTheme="majorHAnsi" w:cstheme="majorBidi"/>
              <w:noProof/>
              <w:color w:val="363371" w:themeColor="accent2" w:themeShade="7F"/>
              <w:sz w:val="22"/>
              <w:szCs w:val="22"/>
            </w:rPr>
            <w:fldChar w:fldCharType="end"/>
          </w:r>
        </w:p>
      </w:sdtContent>
    </w:sdt>
    <w:p w14:paraId="262B1082" w14:textId="6B575114" w:rsidR="00AC6C3C" w:rsidRPr="00DE6474" w:rsidRDefault="00AC6C3C" w:rsidP="00AC6C3C">
      <w:pPr>
        <w:pStyle w:val="Heading1"/>
      </w:pPr>
      <w:bookmarkStart w:id="393" w:name="_Ref111394956"/>
      <w:bookmarkStart w:id="394" w:name="_Toc111401769"/>
      <w:r w:rsidRPr="00DE6474">
        <w:t>Introduction</w:t>
      </w:r>
      <w:bookmarkEnd w:id="393"/>
      <w:bookmarkEnd w:id="394"/>
    </w:p>
    <w:p w14:paraId="221CBACD" w14:textId="2AA4EAFE" w:rsidR="00D67354" w:rsidRDefault="00194A0F" w:rsidP="00D67354">
      <w:pPr>
        <w:rPr>
          <w:ins w:id="395" w:author="Bambi C" w:date="2022-08-14T10:29:00Z"/>
        </w:rPr>
      </w:pPr>
      <w:ins w:id="396" w:author="Bambi C" w:date="2022-08-14T12:05:00Z">
        <w:r w:rsidRPr="00DE6474">
          <w:t>My expectation for</w:t>
        </w:r>
      </w:ins>
      <w:ins w:id="397" w:author="Bambi C" w:date="2022-08-14T10:03:00Z">
        <w:r w:rsidR="00C24DB5" w:rsidRPr="00DE6474">
          <w:t xml:space="preserve"> this assignment </w:t>
        </w:r>
        <w:r w:rsidR="001D0E40" w:rsidRPr="00DE6474">
          <w:t>is</w:t>
        </w:r>
      </w:ins>
      <w:ins w:id="398" w:author="Bambi C" w:date="2022-08-14T10:05:00Z">
        <w:r w:rsidR="006D6A40" w:rsidRPr="00DE6474">
          <w:t xml:space="preserve"> </w:t>
        </w:r>
      </w:ins>
      <w:ins w:id="399" w:author="Bambi C" w:date="2022-08-14T12:05:00Z">
        <w:r w:rsidRPr="00DE6474">
          <w:t xml:space="preserve">to </w:t>
        </w:r>
      </w:ins>
      <w:ins w:id="400" w:author="Bambi C" w:date="2022-08-14T12:06:00Z">
        <w:r w:rsidR="00DD0FB2" w:rsidRPr="00DE6474">
          <w:t xml:space="preserve">largely iterate </w:t>
        </w:r>
      </w:ins>
      <w:ins w:id="401" w:author="Bambi C" w:date="2022-08-14T10:05:00Z">
        <w:r w:rsidR="006D6A40" w:rsidRPr="00DE6474">
          <w:t xml:space="preserve">on </w:t>
        </w:r>
        <w:r w:rsidR="00D37370" w:rsidRPr="00DE6474">
          <w:t>process (i.e., working off somebody else’s code, module-based development / integration)</w:t>
        </w:r>
      </w:ins>
      <w:ins w:id="402" w:author="Bambi C" w:date="2022-08-14T10:03:00Z">
        <w:r w:rsidR="001D0E40" w:rsidRPr="00DE6474">
          <w:t xml:space="preserve"> </w:t>
        </w:r>
      </w:ins>
      <w:ins w:id="403" w:author="Bambi C" w:date="2022-08-14T12:06:00Z">
        <w:r w:rsidR="00DD0FB2" w:rsidRPr="00DE6474">
          <w:t>and documentation rather than</w:t>
        </w:r>
      </w:ins>
      <w:ins w:id="404" w:author="Bambi C" w:date="2022-08-14T10:03:00Z">
        <w:r w:rsidR="001D0E40" w:rsidRPr="00DE6474">
          <w:t xml:space="preserve"> from </w:t>
        </w:r>
      </w:ins>
      <w:ins w:id="405" w:author="Bambi C" w:date="2022-08-14T12:06:00Z">
        <w:r w:rsidR="00DD0FB2" w:rsidRPr="00DE6474">
          <w:t>adding</w:t>
        </w:r>
      </w:ins>
      <w:ins w:id="406" w:author="Bambi C" w:date="2022-08-14T10:04:00Z">
        <w:r w:rsidR="006D6A40" w:rsidRPr="00DE6474">
          <w:t xml:space="preserve"> features </w:t>
        </w:r>
      </w:ins>
      <w:ins w:id="407" w:author="Bambi C" w:date="2022-08-14T12:06:00Z">
        <w:r w:rsidR="00DD0FB2" w:rsidRPr="00DE6474">
          <w:t xml:space="preserve">to </w:t>
        </w:r>
      </w:ins>
      <w:ins w:id="408" w:author="Bambi C" w:date="2022-08-14T10:04:00Z">
        <w:r w:rsidR="006D6A40" w:rsidRPr="00DE6474">
          <w:t>improv</w:t>
        </w:r>
      </w:ins>
      <w:ins w:id="409" w:author="Bambi C" w:date="2022-08-14T12:06:00Z">
        <w:r w:rsidR="00DD0FB2" w:rsidRPr="00DE6474">
          <w:t>e</w:t>
        </w:r>
      </w:ins>
      <w:ins w:id="410" w:author="Bambi C" w:date="2022-08-14T10:04:00Z">
        <w:r w:rsidR="006D6A40" w:rsidRPr="00DE6474">
          <w:t xml:space="preserve"> usab</w:t>
        </w:r>
      </w:ins>
      <w:ins w:id="411" w:author="Bambi C" w:date="2022-08-14T10:05:00Z">
        <w:r w:rsidR="006D6A40" w:rsidRPr="00DE6474">
          <w:t>ility</w:t>
        </w:r>
        <w:r w:rsidR="00D37370" w:rsidRPr="00DE6474">
          <w:t>.</w:t>
        </w:r>
      </w:ins>
      <w:ins w:id="412" w:author="Bambi C" w:date="2022-08-14T10:07:00Z">
        <w:r w:rsidR="00CD455E" w:rsidRPr="00DE6474">
          <w:t xml:space="preserve"> </w:t>
        </w:r>
        <w:r w:rsidR="00875888" w:rsidRPr="00DE6474">
          <w:t>Additionally, this week’s assignment expands on our use</w:t>
        </w:r>
        <w:r w:rsidR="00875888">
          <w:t xml:space="preserve"> of GitHub, so I </w:t>
        </w:r>
      </w:ins>
      <w:ins w:id="413" w:author="Bambi C" w:date="2022-08-14T10:08:00Z">
        <w:r w:rsidR="00D07DC2">
          <w:t xml:space="preserve">expect to allocate more time </w:t>
        </w:r>
      </w:ins>
      <w:ins w:id="414" w:author="Bambi C" w:date="2022-08-14T12:06:00Z">
        <w:r w:rsidR="003A16D6">
          <w:t>worki</w:t>
        </w:r>
      </w:ins>
      <w:ins w:id="415" w:author="Bambi C" w:date="2022-08-14T12:07:00Z">
        <w:r w:rsidR="003A16D6">
          <w:t xml:space="preserve">ng </w:t>
        </w:r>
      </w:ins>
      <w:ins w:id="416" w:author="Bambi C" w:date="2022-08-14T14:05:00Z">
        <w:r w:rsidR="004D74B6">
          <w:t xml:space="preserve">with GitHub and adapting </w:t>
        </w:r>
        <w:r w:rsidR="00757346">
          <w:t>my</w:t>
        </w:r>
        <w:r w:rsidR="004D74B6">
          <w:t xml:space="preserve"> workflow</w:t>
        </w:r>
      </w:ins>
      <w:ins w:id="417" w:author="Bambi C" w:date="2022-08-14T14:06:00Z">
        <w:r w:rsidR="00757346">
          <w:t xml:space="preserve"> in addition to </w:t>
        </w:r>
        <w:r w:rsidR="00BE488E">
          <w:t xml:space="preserve">making general improvements </w:t>
        </w:r>
        <w:r w:rsidR="007E053B">
          <w:t>to workflow efficiencies</w:t>
        </w:r>
      </w:ins>
      <w:ins w:id="418" w:author="Bambi C" w:date="2022-08-14T10:08:00Z">
        <w:r w:rsidR="00D07DC2">
          <w:t>.</w:t>
        </w:r>
      </w:ins>
      <w:ins w:id="419" w:author="Bambi C" w:date="2022-08-14T10:27:00Z">
        <w:r w:rsidR="00415FEE">
          <w:t xml:space="preserve"> </w:t>
        </w:r>
      </w:ins>
      <w:ins w:id="420" w:author="Bambi C" w:date="2022-08-14T10:29:00Z">
        <w:r w:rsidR="00D67354">
          <w:t xml:space="preserve">To facilitate debugging and </w:t>
        </w:r>
      </w:ins>
      <w:ins w:id="421" w:author="Bambi C" w:date="2022-08-14T12:07:00Z">
        <w:r w:rsidR="00FC0D5D">
          <w:t>improve</w:t>
        </w:r>
      </w:ins>
      <w:ins w:id="422" w:author="Bambi C" w:date="2022-08-14T10:29:00Z">
        <w:r w:rsidR="00D67354">
          <w:t xml:space="preserve"> documentation, I expect to add more code </w:t>
        </w:r>
        <w:r w:rsidR="00B02197">
          <w:t xml:space="preserve">as </w:t>
        </w:r>
      </w:ins>
      <w:ins w:id="423" w:author="Bambi C" w:date="2022-08-14T12:07:00Z">
        <w:r w:rsidR="00FC0D5D">
          <w:t>“</w:t>
        </w:r>
      </w:ins>
      <w:ins w:id="424" w:author="Bambi C" w:date="2022-08-14T10:29:00Z">
        <w:r w:rsidR="00B02197">
          <w:t>temporary placeholders</w:t>
        </w:r>
      </w:ins>
      <w:ins w:id="425" w:author="Bambi C" w:date="2022-08-14T12:07:00Z">
        <w:r w:rsidR="00FC0D5D">
          <w:t>”</w:t>
        </w:r>
      </w:ins>
      <w:ins w:id="426" w:author="Bambi C" w:date="2022-08-14T10:29:00Z">
        <w:r w:rsidR="00B02197">
          <w:t xml:space="preserve"> for function</w:t>
        </w:r>
      </w:ins>
      <w:ins w:id="427" w:author="Bambi C" w:date="2022-08-14T10:30:00Z">
        <w:r w:rsidR="00B02197">
          <w:t xml:space="preserve">ing code as the “integration” of individual modules will need to be tested as the main program code is updated </w:t>
        </w:r>
        <w:r w:rsidR="00590D64">
          <w:t>with</w:t>
        </w:r>
      </w:ins>
      <w:ins w:id="428" w:author="Bambi C" w:date="2022-08-14T10:31:00Z">
        <w:r w:rsidR="00590D64">
          <w:t xml:space="preserve"> code developed from individual “modules".</w:t>
        </w:r>
      </w:ins>
      <w:ins w:id="429" w:author="Bambi C" w:date="2022-08-14T15:44:00Z">
        <w:r w:rsidR="002A0A84">
          <w:t xml:space="preserve"> Specifically, I think it would be helpful to see </w:t>
        </w:r>
        <w:r w:rsidR="00E604FF">
          <w:t>how variable val</w:t>
        </w:r>
      </w:ins>
      <w:ins w:id="430" w:author="Bambi C" w:date="2022-08-14T15:45:00Z">
        <w:r w:rsidR="00E604FF">
          <w:t>ues are passed into / returned between functions.</w:t>
        </w:r>
      </w:ins>
    </w:p>
    <w:p w14:paraId="4EDBDD25" w14:textId="3413391B" w:rsidR="003B183A" w:rsidRDefault="00105D3E" w:rsidP="00D67354">
      <w:pPr>
        <w:rPr>
          <w:ins w:id="431" w:author="Bambi C" w:date="2022-08-14T12:05:00Z"/>
        </w:rPr>
      </w:pPr>
      <w:ins w:id="432" w:author="Bambi C" w:date="2022-08-14T10:27:00Z">
        <w:r>
          <w:t xml:space="preserve">Overall, I </w:t>
        </w:r>
      </w:ins>
      <w:ins w:id="433" w:author="Bambi C" w:date="2022-08-14T12:08:00Z">
        <w:r w:rsidR="00A61BD1">
          <w:t>intend</w:t>
        </w:r>
      </w:ins>
      <w:ins w:id="434" w:author="Bambi C" w:date="2022-08-14T10:27:00Z">
        <w:r>
          <w:t xml:space="preserve"> to keep my code as “similar” to the starter script as possible </w:t>
        </w:r>
      </w:ins>
      <w:ins w:id="435" w:author="Bambi C" w:date="2022-08-14T10:28:00Z">
        <w:r w:rsidR="002A00B9">
          <w:t xml:space="preserve">for the purpose of: (1) reduce time spent on troubleshooting optional features, (2) improve comparability with </w:t>
        </w:r>
        <w:r w:rsidR="00D67354">
          <w:t>programs submitted by classmates.</w:t>
        </w:r>
      </w:ins>
    </w:p>
    <w:p w14:paraId="18CE2338" w14:textId="67ADFC50" w:rsidR="00194A0F" w:rsidDel="00DD0FB2" w:rsidRDefault="00194A0F" w:rsidP="00D67354">
      <w:pPr>
        <w:rPr>
          <w:del w:id="436" w:author="Bambi C" w:date="2022-08-14T12:06:00Z"/>
        </w:rPr>
        <w:pPrChange w:id="437" w:author="Bambi C" w:date="2022-08-14T10:28:00Z">
          <w:pPr>
            <w:shd w:val="clear" w:color="auto" w:fill="FFFF00"/>
          </w:pPr>
        </w:pPrChange>
      </w:pPr>
    </w:p>
    <w:p w14:paraId="6AE080BA" w14:textId="2E020BD4" w:rsidR="00216DE9" w:rsidRPr="00216DE9" w:rsidRDefault="00216DE9" w:rsidP="00BA272F">
      <w:pPr>
        <w:jc w:val="right"/>
      </w:pPr>
      <w:r w:rsidRPr="00216DE9">
        <w:t>[</w:t>
      </w:r>
      <w:r w:rsidRPr="000663EC">
        <w:fldChar w:fldCharType="begin"/>
      </w:r>
      <w:r w:rsidRPr="000663EC">
        <w:instrText xml:space="preserve"> REF _Ref108280728 \h  \* MERGEFORMAT </w:instrText>
      </w:r>
      <w:r w:rsidRPr="000663EC">
        <w:fldChar w:fldCharType="separate"/>
      </w:r>
      <w:r w:rsidR="00941E87" w:rsidRPr="002C103A">
        <w:t>Tabl</w:t>
      </w:r>
      <w:r w:rsidR="00941E87" w:rsidRPr="002C103A">
        <w:t>e</w:t>
      </w:r>
      <w:r w:rsidR="00941E87" w:rsidRPr="002C103A">
        <w:t xml:space="preserve"> of Contents</w:t>
      </w:r>
      <w:r w:rsidRPr="000663EC">
        <w:fldChar w:fldCharType="end"/>
      </w:r>
      <w:r w:rsidRPr="000663EC">
        <w:t>]</w:t>
      </w:r>
    </w:p>
    <w:p w14:paraId="11409E85" w14:textId="116CC794" w:rsidR="00C268DE" w:rsidRDefault="003401C0" w:rsidP="00B22B01">
      <w:pPr>
        <w:pStyle w:val="Heading1"/>
      </w:pPr>
      <w:bookmarkStart w:id="438" w:name="_Toc111401770"/>
      <w:r>
        <w:t>My s</w:t>
      </w:r>
      <w:r w:rsidR="00057C0A">
        <w:t>ystem information</w:t>
      </w:r>
      <w:bookmarkEnd w:id="438"/>
    </w:p>
    <w:p w14:paraId="5BCDCC66" w14:textId="77777777" w:rsidR="00CC74EC" w:rsidRDefault="00254FB7" w:rsidP="00254FB7">
      <w:r>
        <w:t xml:space="preserve">I do not </w:t>
      </w:r>
      <w:r w:rsidR="006642BF">
        <w:t xml:space="preserve">expect </w:t>
      </w:r>
      <w:r>
        <w:t xml:space="preserve">to include this information in every assignment. The purpose of including this information is to serve as a reference documentation for future needs (e.g., troubleshooting). </w:t>
      </w:r>
    </w:p>
    <w:p w14:paraId="6A2E29EF" w14:textId="10031462" w:rsidR="00254FB7" w:rsidRDefault="00254FB7" w:rsidP="00254FB7">
      <w:r>
        <w:t>Where applicable, the information below will be updated after significant system component version updates, and the addition of new or replacement of existing system components</w:t>
      </w:r>
      <w:r w:rsidR="00C056A1">
        <w:t xml:space="preserve"> (i.e., deltas from this information will be recorded)</w:t>
      </w:r>
      <w:r>
        <w:t>.</w:t>
      </w:r>
    </w:p>
    <w:p w14:paraId="6131ABCC" w14:textId="3205AC7E" w:rsidR="00B572AC" w:rsidRPr="00254FB7" w:rsidRDefault="00B572AC" w:rsidP="000663EC">
      <w:pPr>
        <w:jc w:val="right"/>
      </w:pPr>
      <w:r w:rsidRPr="00216DE9">
        <w:lastRenderedPageBreak/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344A2B1A" w14:textId="43154BAE" w:rsidR="0041059E" w:rsidRDefault="00057C0A" w:rsidP="000663EC">
      <w:pPr>
        <w:pStyle w:val="Heading2"/>
      </w:pPr>
      <w:bookmarkStart w:id="439" w:name="_Toc108273499"/>
      <w:bookmarkStart w:id="440" w:name="_Toc108274758"/>
      <w:bookmarkStart w:id="441" w:name="_Toc108277463"/>
      <w:bookmarkStart w:id="442" w:name="_Toc108277505"/>
      <w:bookmarkStart w:id="443" w:name="_Toc108277558"/>
      <w:bookmarkStart w:id="444" w:name="_Toc108277622"/>
      <w:bookmarkStart w:id="445" w:name="_Toc108277656"/>
      <w:bookmarkStart w:id="446" w:name="_Toc108277691"/>
      <w:bookmarkStart w:id="447" w:name="_Toc108277794"/>
      <w:bookmarkStart w:id="448" w:name="_Toc108278125"/>
      <w:bookmarkStart w:id="449" w:name="_Toc108281122"/>
      <w:bookmarkStart w:id="450" w:name="_Toc108284779"/>
      <w:bookmarkStart w:id="451" w:name="_Toc108540065"/>
      <w:bookmarkStart w:id="452" w:name="_Toc108540104"/>
      <w:bookmarkStart w:id="453" w:name="_Toc111401771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r>
        <w:t>Operating system (OS)</w:t>
      </w:r>
      <w:bookmarkEnd w:id="453"/>
    </w:p>
    <w:p w14:paraId="0F6EE501" w14:textId="77777777" w:rsidR="001B519B" w:rsidRDefault="001B519B" w:rsidP="001B519B">
      <w:pPr>
        <w:rPr>
          <w:ins w:id="454" w:author="Bambi C" w:date="2022-08-14T12:10:00Z"/>
        </w:rPr>
      </w:pPr>
      <w:ins w:id="455" w:author="Bambi C" w:date="2022-08-14T12:10:00Z">
        <w:r>
          <w:t>From the</w:t>
        </w:r>
        <w:r w:rsidRPr="00E0241F">
          <w:t xml:space="preserve"> Apple menu</w:t>
        </w:r>
        <w:r>
          <w:t xml:space="preserve">, top left corner of </w:t>
        </w:r>
        <w:r w:rsidRPr="00E0241F">
          <w:t>screen</w:t>
        </w:r>
        <w:r>
          <w:t xml:space="preserve">: </w:t>
        </w:r>
      </w:ins>
    </w:p>
    <w:p w14:paraId="2C54213E" w14:textId="77777777" w:rsidR="001B519B" w:rsidRDefault="001B519B" w:rsidP="001B519B">
      <w:pPr>
        <w:rPr>
          <w:ins w:id="456" w:author="Bambi C" w:date="2022-08-14T12:10:00Z"/>
        </w:rPr>
      </w:pPr>
      <w:ins w:id="457" w:author="Bambi C" w:date="2022-08-14T12:10:00Z">
        <w:r w:rsidRPr="00E0241F">
          <w:rPr>
            <w:rFonts w:ascii="Helvetica Neue" w:eastAsia="Times New Roman" w:hAnsi="Helvetica Neue" w:cs="Times New Roman"/>
            <w:iCs w:val="0"/>
            <w:color w:val="333333"/>
            <w:spacing w:val="-5"/>
            <w:shd w:val="clear" w:color="auto" w:fill="FFFFFF"/>
          </w:rPr>
          <w:t xml:space="preserve"> </w:t>
        </w:r>
        <w:r w:rsidRPr="00E0241F">
          <w:t>&gt; About This Mac</w:t>
        </w:r>
      </w:ins>
    </w:p>
    <w:p w14:paraId="328C251C" w14:textId="7F734A3B" w:rsidR="001B519B" w:rsidRDefault="001B519B" w:rsidP="001B519B">
      <w:pPr>
        <w:rPr>
          <w:ins w:id="458" w:author="Bambi C" w:date="2022-08-14T12:10:00Z"/>
          <w:b/>
          <w:bCs/>
        </w:rPr>
      </w:pPr>
      <w:ins w:id="459" w:author="Bambi C" w:date="2022-08-14T12:10:00Z">
        <w:r w:rsidRPr="00E0241F">
          <w:rPr>
            <w:b/>
            <w:bCs/>
          </w:rPr>
          <w:t>macOS Monterey version 12.</w:t>
        </w:r>
        <w:r w:rsidRPr="00570D20">
          <w:rPr>
            <w:b/>
            <w:bCs/>
          </w:rPr>
          <w:t>4</w:t>
        </w:r>
      </w:ins>
      <w:ins w:id="460" w:author="Bambi C" w:date="2022-08-14T12:19:00Z">
        <w:r w:rsidR="00570D20" w:rsidRPr="00570D20">
          <w:rPr>
            <w:rPrChange w:id="461" w:author="Bambi C" w:date="2022-08-14T12:19:00Z">
              <w:rPr>
                <w:b/>
                <w:bCs/>
              </w:rPr>
            </w:rPrChange>
          </w:rPr>
          <w:t xml:space="preserve"> (</w:t>
        </w:r>
      </w:ins>
      <w:ins w:id="462" w:author="Bambi C" w:date="2022-08-14T12:20:00Z">
        <w:r w:rsidR="00570D20">
          <w:fldChar w:fldCharType="begin"/>
        </w:r>
        <w:r w:rsidR="00570D20">
          <w:instrText xml:space="preserve"> REF _Ref111372029 \h </w:instrText>
        </w:r>
      </w:ins>
      <w:r w:rsidR="00570D20">
        <w:fldChar w:fldCharType="separate"/>
      </w:r>
      <w:ins w:id="463" w:author="Bambi C" w:date="2022-08-14T12:20:00Z">
        <w:r w:rsidR="00570D20">
          <w:t xml:space="preserve">Figure </w:t>
        </w:r>
        <w:r w:rsidR="00570D20">
          <w:rPr>
            <w:noProof/>
          </w:rPr>
          <w:t>1</w:t>
        </w:r>
        <w:r w:rsidR="00570D20">
          <w:fldChar w:fldCharType="end"/>
        </w:r>
      </w:ins>
      <w:ins w:id="464" w:author="Bambi C" w:date="2022-08-14T12:19:00Z">
        <w:r w:rsidR="00570D20" w:rsidRPr="00570D20">
          <w:rPr>
            <w:rPrChange w:id="465" w:author="Bambi C" w:date="2022-08-14T12:19:00Z">
              <w:rPr>
                <w:b/>
                <w:bCs/>
              </w:rPr>
            </w:rPrChange>
          </w:rPr>
          <w:t>)</w:t>
        </w:r>
      </w:ins>
    </w:p>
    <w:p w14:paraId="2383F75C" w14:textId="224F0C0F" w:rsidR="00B43797" w:rsidRDefault="00556983" w:rsidP="00B43797">
      <w:pPr>
        <w:keepNext/>
        <w:rPr>
          <w:ins w:id="466" w:author="Bambi C" w:date="2022-08-14T12:16:00Z"/>
        </w:rPr>
        <w:pPrChange w:id="467" w:author="Bambi C" w:date="2022-08-14T12:16:00Z">
          <w:pPr/>
        </w:pPrChange>
      </w:pPr>
      <w:ins w:id="468" w:author="Bambi C" w:date="2022-08-14T12:15:00Z">
        <w:r w:rsidRPr="00556983">
          <w:rPr>
            <w:b/>
            <w:bCs/>
          </w:rPr>
          <w:drawing>
            <wp:inline distT="0" distB="0" distL="0" distR="0" wp14:anchorId="6915D17F" wp14:editId="7F352D2D">
              <wp:extent cx="5486400" cy="3200400"/>
              <wp:effectExtent l="0" t="0" r="0" b="0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8"/>
                      <a:srcRect b="4110"/>
                      <a:stretch/>
                    </pic:blipFill>
                    <pic:spPr bwMode="auto">
                      <a:xfrm>
                        <a:off x="0" y="0"/>
                        <a:ext cx="5486400" cy="32004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36F56FD5" w14:textId="23C06DA6" w:rsidR="001B519B" w:rsidRPr="00E0241F" w:rsidRDefault="00B43797" w:rsidP="00B43797">
      <w:pPr>
        <w:pStyle w:val="Caption"/>
        <w:rPr>
          <w:ins w:id="469" w:author="Bambi C" w:date="2022-08-14T12:10:00Z"/>
        </w:rPr>
        <w:pPrChange w:id="470" w:author="Bambi C" w:date="2022-08-14T12:16:00Z">
          <w:pPr/>
        </w:pPrChange>
      </w:pPr>
      <w:bookmarkStart w:id="471" w:name="_Ref111372024"/>
      <w:bookmarkStart w:id="472" w:name="_Ref111372029"/>
      <w:ins w:id="473" w:author="Bambi C" w:date="2022-08-14T12:16:00Z">
        <w:r>
          <w:t xml:space="preserve">Figure </w:t>
        </w:r>
        <w:r>
          <w:fldChar w:fldCharType="begin"/>
        </w:r>
        <w:r>
          <w:instrText xml:space="preserve"> SEQ Figure \* ARABIC </w:instrText>
        </w:r>
      </w:ins>
      <w:r>
        <w:fldChar w:fldCharType="separate"/>
      </w:r>
      <w:ins w:id="474" w:author="Bambi C" w:date="2022-08-14T12:52:00Z">
        <w:r w:rsidR="00A77FF4">
          <w:rPr>
            <w:noProof/>
          </w:rPr>
          <w:t>1</w:t>
        </w:r>
      </w:ins>
      <w:ins w:id="475" w:author="Bambi C" w:date="2022-08-14T12:16:00Z">
        <w:r>
          <w:fldChar w:fldCharType="end"/>
        </w:r>
        <w:bookmarkEnd w:id="472"/>
        <w:r>
          <w:t>. Screen capture of OS version</w:t>
        </w:r>
      </w:ins>
      <w:bookmarkEnd w:id="471"/>
    </w:p>
    <w:p w14:paraId="18676294" w14:textId="026C1437" w:rsidR="00BC2B9B" w:rsidRPr="000663EC" w:rsidDel="001B519B" w:rsidRDefault="00BC2B9B" w:rsidP="000663EC">
      <w:pPr>
        <w:rPr>
          <w:del w:id="476" w:author="Bambi C" w:date="2022-08-14T12:10:00Z"/>
          <w:b/>
          <w:bCs/>
        </w:rPr>
      </w:pPr>
      <w:del w:id="477" w:author="Bambi C" w:date="2022-08-14T12:10:00Z">
        <w:r w:rsidRPr="00BA272F" w:rsidDel="001B519B">
          <w:rPr>
            <w:b/>
            <w:bCs/>
            <w:highlight w:val="yellow"/>
          </w:rPr>
          <w:delText>macOS Monterey version 12.4</w:delText>
        </w:r>
        <w:r w:rsidR="00CD1063" w:rsidDel="001B519B">
          <w:rPr>
            <w:b/>
            <w:bCs/>
          </w:rPr>
          <w:delText xml:space="preserve"> - UPDATED</w:delText>
        </w:r>
      </w:del>
    </w:p>
    <w:p w14:paraId="3FD6D8CD" w14:textId="2A58101D" w:rsidR="00BC2B9B" w:rsidRPr="00687DC6" w:rsidDel="001B519B" w:rsidRDefault="008B572F" w:rsidP="000663EC">
      <w:pPr>
        <w:keepNext/>
        <w:rPr>
          <w:del w:id="478" w:author="Bambi C" w:date="2022-08-14T12:10:00Z"/>
          <w:i/>
          <w:iCs w:val="0"/>
        </w:rPr>
      </w:pPr>
      <w:del w:id="479" w:author="Bambi C" w:date="2022-08-14T12:10:00Z">
        <w:r w:rsidRPr="00687DC6" w:rsidDel="001B519B">
          <w:rPr>
            <w:i/>
            <w:iCs w:val="0"/>
          </w:rPr>
          <w:delText xml:space="preserve">For more information, refer to A01-RSar.docx </w:delText>
        </w:r>
        <w:r w:rsidR="00687DC6" w:rsidRPr="00687DC6" w:rsidDel="001B519B">
          <w:rPr>
            <w:i/>
            <w:iCs w:val="0"/>
          </w:rPr>
          <w:delText>–</w:delText>
        </w:r>
        <w:r w:rsidRPr="00687DC6" w:rsidDel="001B519B">
          <w:rPr>
            <w:i/>
            <w:iCs w:val="0"/>
          </w:rPr>
          <w:delText xml:space="preserve"> </w:delText>
        </w:r>
        <w:r w:rsidR="00687DC6" w:rsidRPr="00687DC6" w:rsidDel="001B519B">
          <w:rPr>
            <w:i/>
            <w:iCs w:val="0"/>
          </w:rPr>
          <w:delText>Section 3.1</w:delText>
        </w:r>
        <w:r w:rsidR="00575EE2" w:rsidDel="001B519B">
          <w:rPr>
            <w:i/>
            <w:iCs w:val="0"/>
          </w:rPr>
          <w:delText>.</w:delText>
        </w:r>
      </w:del>
    </w:p>
    <w:p w14:paraId="77E203C8" w14:textId="3A23D591" w:rsidR="00B572AC" w:rsidRPr="00B572AC" w:rsidRDefault="00B572AC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3719990B" w14:textId="2957B73D" w:rsidR="0041059E" w:rsidRDefault="005B60D1" w:rsidP="000663EC">
      <w:pPr>
        <w:pStyle w:val="Heading2"/>
      </w:pPr>
      <w:bookmarkStart w:id="480" w:name="_Toc111401772"/>
      <w:r>
        <w:t>Console application</w:t>
      </w:r>
      <w:bookmarkEnd w:id="480"/>
    </w:p>
    <w:p w14:paraId="5FBEB6AE" w14:textId="54EADA24" w:rsidR="004D0014" w:rsidRPr="000663EC" w:rsidRDefault="004D0014" w:rsidP="0041059E">
      <w:pPr>
        <w:rPr>
          <w:b/>
          <w:bCs/>
        </w:rPr>
      </w:pPr>
      <w:r w:rsidRPr="000663EC">
        <w:rPr>
          <w:b/>
          <w:bCs/>
        </w:rPr>
        <w:t>Terminal version 2.12.7 (445)</w:t>
      </w:r>
    </w:p>
    <w:p w14:paraId="4320D0B8" w14:textId="5022DA4F" w:rsidR="00303FFD" w:rsidRPr="00687DC6" w:rsidRDefault="00687DC6" w:rsidP="000663EC">
      <w:pPr>
        <w:keepNext/>
        <w:rPr>
          <w:i/>
          <w:iCs w:val="0"/>
        </w:rPr>
      </w:pPr>
      <w:r w:rsidRPr="00687DC6">
        <w:rPr>
          <w:i/>
          <w:iCs w:val="0"/>
        </w:rPr>
        <w:t>For more information, refer to A01-RSar.docx – Section 3.</w:t>
      </w:r>
      <w:r>
        <w:rPr>
          <w:i/>
          <w:iCs w:val="0"/>
        </w:rPr>
        <w:t>2</w:t>
      </w:r>
      <w:r w:rsidR="00575EE2">
        <w:rPr>
          <w:i/>
          <w:iCs w:val="0"/>
        </w:rPr>
        <w:t>.</w:t>
      </w:r>
    </w:p>
    <w:p w14:paraId="5AF0ACEA" w14:textId="78A189AC" w:rsidR="00DF37E3" w:rsidRDefault="00DF37E3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57327022" w14:textId="77777777" w:rsidR="002F392E" w:rsidRPr="00DF37E3" w:rsidRDefault="002F392E" w:rsidP="000663EC">
      <w:pPr>
        <w:jc w:val="right"/>
      </w:pPr>
    </w:p>
    <w:p w14:paraId="6ED38D6D" w14:textId="573F13FF" w:rsidR="00494783" w:rsidRDefault="00057C0A" w:rsidP="00494783">
      <w:pPr>
        <w:pStyle w:val="Heading2"/>
      </w:pPr>
      <w:bookmarkStart w:id="481" w:name="_Toc111401773"/>
      <w:r>
        <w:t>Shell</w:t>
      </w:r>
      <w:bookmarkEnd w:id="481"/>
    </w:p>
    <w:p w14:paraId="547608D4" w14:textId="631EDE00" w:rsidR="006500AD" w:rsidRPr="000663EC" w:rsidRDefault="006500AD" w:rsidP="006500AD">
      <w:pPr>
        <w:rPr>
          <w:b/>
          <w:bCs/>
        </w:rPr>
      </w:pPr>
      <w:r w:rsidRPr="000663EC">
        <w:rPr>
          <w:b/>
          <w:bCs/>
        </w:rPr>
        <w:t>zsh</w:t>
      </w:r>
      <w:r w:rsidR="00A5031A" w:rsidRPr="000663EC">
        <w:rPr>
          <w:b/>
          <w:bCs/>
        </w:rPr>
        <w:t xml:space="preserve"> version 5.9</w:t>
      </w:r>
    </w:p>
    <w:p w14:paraId="5B47F781" w14:textId="314BE3C4" w:rsidR="00644905" w:rsidRPr="00687DC6" w:rsidRDefault="00687DC6" w:rsidP="000663EC">
      <w:pPr>
        <w:keepNext/>
        <w:rPr>
          <w:i/>
          <w:iCs w:val="0"/>
        </w:rPr>
      </w:pPr>
      <w:r w:rsidRPr="00687DC6">
        <w:rPr>
          <w:i/>
          <w:iCs w:val="0"/>
        </w:rPr>
        <w:t>For more information, refer to A01-RSar.docx – Section 3.</w:t>
      </w:r>
      <w:r>
        <w:rPr>
          <w:i/>
          <w:iCs w:val="0"/>
        </w:rPr>
        <w:t>3</w:t>
      </w:r>
      <w:r w:rsidR="00575EE2">
        <w:rPr>
          <w:i/>
          <w:iCs w:val="0"/>
        </w:rPr>
        <w:t>.</w:t>
      </w:r>
    </w:p>
    <w:p w14:paraId="5C15A4CC" w14:textId="6C802456" w:rsidR="00DF37E3" w:rsidRPr="00DF37E3" w:rsidRDefault="00DF37E3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2053FDE3" w14:textId="0F371D70" w:rsidR="00057C0A" w:rsidRDefault="00057C0A" w:rsidP="000663EC">
      <w:pPr>
        <w:pStyle w:val="Heading2"/>
      </w:pPr>
      <w:bookmarkStart w:id="482" w:name="_Toc111401774"/>
      <w:r>
        <w:lastRenderedPageBreak/>
        <w:t>Python</w:t>
      </w:r>
      <w:bookmarkEnd w:id="482"/>
    </w:p>
    <w:p w14:paraId="1B952D36" w14:textId="73E00450" w:rsidR="00494783" w:rsidRDefault="00B030EE" w:rsidP="00494783">
      <w:r>
        <w:rPr>
          <w:b/>
          <w:bCs/>
        </w:rPr>
        <w:t>P</w:t>
      </w:r>
      <w:r w:rsidR="00494783" w:rsidRPr="00EB462D">
        <w:rPr>
          <w:b/>
          <w:bCs/>
        </w:rPr>
        <w:t>ython version 3.10.5</w:t>
      </w:r>
    </w:p>
    <w:p w14:paraId="478D3D04" w14:textId="02EA5206" w:rsidR="0094020B" w:rsidRPr="007723CA" w:rsidRDefault="007723CA" w:rsidP="000663EC">
      <w:pPr>
        <w:keepNext/>
        <w:rPr>
          <w:i/>
          <w:iCs w:val="0"/>
        </w:rPr>
      </w:pPr>
      <w:r w:rsidRPr="00687DC6">
        <w:rPr>
          <w:i/>
          <w:iCs w:val="0"/>
        </w:rPr>
        <w:t>For more information, refer to A01-RSar.docx – Section 3.</w:t>
      </w:r>
      <w:r>
        <w:rPr>
          <w:i/>
          <w:iCs w:val="0"/>
        </w:rPr>
        <w:t>4</w:t>
      </w:r>
      <w:r w:rsidR="00575EE2">
        <w:rPr>
          <w:i/>
          <w:iCs w:val="0"/>
        </w:rPr>
        <w:t>.</w:t>
      </w:r>
    </w:p>
    <w:p w14:paraId="3B96C9C4" w14:textId="7785DCC3" w:rsidR="00B73CD3" w:rsidRDefault="00DF37E3" w:rsidP="00653624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32FFE1A0" w14:textId="06FE102E" w:rsidR="00057C0A" w:rsidRDefault="00057C0A" w:rsidP="00057C0A">
      <w:pPr>
        <w:pStyle w:val="Heading2"/>
      </w:pPr>
      <w:bookmarkStart w:id="483" w:name="_Toc111401775"/>
      <w:r>
        <w:t>Integrated Development Environment (IDE)</w:t>
      </w:r>
      <w:bookmarkEnd w:id="483"/>
    </w:p>
    <w:p w14:paraId="252D2582" w14:textId="77777777" w:rsidR="00505F50" w:rsidRDefault="00505F50" w:rsidP="00505F50">
      <w:pPr>
        <w:rPr>
          <w:ins w:id="484" w:author="Bambi C" w:date="2022-08-14T12:18:00Z"/>
        </w:rPr>
      </w:pPr>
      <w:ins w:id="485" w:author="Bambi C" w:date="2022-08-14T12:18:00Z">
        <w:r>
          <w:t xml:space="preserve">Per instruction of Randal Root, using PyCharm </w:t>
        </w:r>
        <w:r w:rsidRPr="00965237">
          <w:t xml:space="preserve">Community Edition </w:t>
        </w:r>
        <w:r>
          <w:t>(CE) as default IDE for Module03. “Step 5.2 Create a new Project n PyCharm” (</w:t>
        </w:r>
        <w:r w:rsidRPr="000712D9">
          <w:t>Randall, R. _</w:t>
        </w:r>
        <w:r w:rsidRPr="00F24278">
          <w:t xml:space="preserve"> Assignment03_instructions</w:t>
        </w:r>
        <w:r w:rsidRPr="000712D9">
          <w:t>.docx, Self-published</w:t>
        </w:r>
        <w:r>
          <w:t>,</w:t>
        </w:r>
        <w:r w:rsidRPr="000712D9">
          <w:t xml:space="preserve"> 2019</w:t>
        </w:r>
        <w:r>
          <w:t>).</w:t>
        </w:r>
      </w:ins>
    </w:p>
    <w:p w14:paraId="5004AC84" w14:textId="77777777" w:rsidR="00505F50" w:rsidRDefault="00505F50" w:rsidP="00505F50">
      <w:pPr>
        <w:rPr>
          <w:ins w:id="486" w:author="Bambi C" w:date="2022-08-14T12:18:00Z"/>
        </w:rPr>
      </w:pPr>
      <w:ins w:id="487" w:author="Bambi C" w:date="2022-08-14T12:18:00Z">
        <w:r>
          <w:t>Download and install PyCharm CE for macOS from JetBrains:</w:t>
        </w:r>
      </w:ins>
    </w:p>
    <w:p w14:paraId="5E5B17F2" w14:textId="77777777" w:rsidR="00505F50" w:rsidRDefault="00505F50" w:rsidP="00505F50">
      <w:pPr>
        <w:rPr>
          <w:ins w:id="488" w:author="Bambi C" w:date="2022-08-14T12:18:00Z"/>
        </w:rPr>
      </w:pPr>
      <w:ins w:id="489" w:author="Bambi C" w:date="2022-08-14T12:18:00Z">
        <w:r>
          <w:fldChar w:fldCharType="begin"/>
        </w:r>
        <w:r>
          <w:instrText xml:space="preserve"> HYPERLINK "</w:instrText>
        </w:r>
        <w:r w:rsidRPr="00827462">
          <w:instrText>https://www.jetbrains.com/pycharm/download/#section=mac</w:instrText>
        </w:r>
        <w:r>
          <w:instrText xml:space="preserve">" </w:instrText>
        </w:r>
        <w:r>
          <w:fldChar w:fldCharType="separate"/>
        </w:r>
        <w:r w:rsidRPr="007C1D6A">
          <w:rPr>
            <w:rStyle w:val="Hyperlink"/>
          </w:rPr>
          <w:t>https://www.jetbrains.com/pycharm/download/#section=mac</w:t>
        </w:r>
        <w:r>
          <w:fldChar w:fldCharType="end"/>
        </w:r>
        <w:r>
          <w:t xml:space="preserve"> </w:t>
        </w:r>
      </w:ins>
    </w:p>
    <w:p w14:paraId="67B29081" w14:textId="77777777" w:rsidR="00505F50" w:rsidRDefault="00505F50" w:rsidP="00505F50">
      <w:pPr>
        <w:rPr>
          <w:ins w:id="490" w:author="Bambi C" w:date="2022-08-14T12:18:00Z"/>
        </w:rPr>
      </w:pPr>
      <w:ins w:id="491" w:author="Bambi C" w:date="2022-08-14T12:18:00Z">
        <w:r>
          <w:t>Open PyCharm</w:t>
        </w:r>
      </w:ins>
    </w:p>
    <w:p w14:paraId="485E8CCA" w14:textId="77777777" w:rsidR="00505F50" w:rsidRDefault="00505F50" w:rsidP="00505F50">
      <w:pPr>
        <w:rPr>
          <w:ins w:id="492" w:author="Bambi C" w:date="2022-08-14T12:18:00Z"/>
        </w:rPr>
      </w:pPr>
      <w:ins w:id="493" w:author="Bambi C" w:date="2022-08-14T12:18:00Z">
        <w:r>
          <w:t>From the PyCharm</w:t>
        </w:r>
        <w:r w:rsidRPr="00EB462D">
          <w:t xml:space="preserve"> menu</w:t>
        </w:r>
        <w:r>
          <w:t xml:space="preserve">, top left corner of </w:t>
        </w:r>
        <w:r w:rsidRPr="00EB462D">
          <w:t>screen</w:t>
        </w:r>
        <w:r>
          <w:t xml:space="preserve">: </w:t>
        </w:r>
      </w:ins>
    </w:p>
    <w:p w14:paraId="6E4BF8BF" w14:textId="77777777" w:rsidR="00505F50" w:rsidRDefault="00505F50" w:rsidP="00505F50">
      <w:pPr>
        <w:rPr>
          <w:ins w:id="494" w:author="Bambi C" w:date="2022-08-14T12:18:00Z"/>
        </w:rPr>
      </w:pPr>
      <w:ins w:id="495" w:author="Bambi C" w:date="2022-08-14T12:18:00Z">
        <w:r>
          <w:t>PyCharm &gt; About PyCharm</w:t>
        </w:r>
      </w:ins>
    </w:p>
    <w:p w14:paraId="7392AFA5" w14:textId="13727E4D" w:rsidR="00505F50" w:rsidRDefault="00505F50" w:rsidP="00505F50">
      <w:r>
        <w:rPr>
          <w:b/>
          <w:bCs/>
        </w:rPr>
        <w:t>PyCharm</w:t>
      </w:r>
      <w:r w:rsidRPr="003A238F">
        <w:rPr>
          <w:b/>
          <w:bCs/>
        </w:rPr>
        <w:t xml:space="preserve"> version </w:t>
      </w:r>
      <w:r>
        <w:rPr>
          <w:b/>
          <w:bCs/>
        </w:rPr>
        <w:t>2022.1.</w:t>
      </w:r>
      <w:r w:rsidR="00655001">
        <w:rPr>
          <w:b/>
          <w:bCs/>
        </w:rPr>
        <w:t>4</w:t>
      </w:r>
      <w:r>
        <w:rPr>
          <w:b/>
          <w:bCs/>
        </w:rPr>
        <w:t xml:space="preserve"> (Community Edition)</w:t>
      </w:r>
      <w:r w:rsidRPr="00E0241F">
        <w:t xml:space="preserve"> (</w:t>
      </w:r>
      <w:r w:rsidRPr="00F52218">
        <w:fldChar w:fldCharType="begin"/>
      </w:r>
      <w:r w:rsidRPr="00F52218">
        <w:instrText xml:space="preserve"> REF _Ref109673447 \h </w:instrText>
      </w:r>
      <w:r w:rsidRPr="00E0241F">
        <w:instrText xml:space="preserve"> \* MERGEFORMAT </w:instrText>
      </w:r>
      <w:r w:rsidRPr="00F52218">
        <w:fldChar w:fldCharType="separate"/>
      </w:r>
      <w:ins w:id="496" w:author="Bambi C" w:date="2022-08-14T12:20:00Z">
        <w:r w:rsidR="00717F94">
          <w:t xml:space="preserve">Figure </w:t>
        </w:r>
        <w:r w:rsidR="00717F94">
          <w:rPr>
            <w:noProof/>
          </w:rPr>
          <w:t>2</w:t>
        </w:r>
      </w:ins>
      <w:del w:id="497" w:author="Bambi C" w:date="2022-08-14T12:20:00Z">
        <w:r w:rsidRPr="00F52218" w:rsidDel="00717F94">
          <w:delText xml:space="preserve">Figure </w:delText>
        </w:r>
        <w:r w:rsidRPr="00F52218" w:rsidDel="00717F94">
          <w:rPr>
            <w:noProof/>
          </w:rPr>
          <w:delText>1</w:delText>
        </w:r>
      </w:del>
      <w:r w:rsidRPr="00F52218">
        <w:fldChar w:fldCharType="end"/>
      </w:r>
      <w:r w:rsidRPr="00E0241F">
        <w:t>)</w:t>
      </w:r>
    </w:p>
    <w:p w14:paraId="5D693B4F" w14:textId="7409962B" w:rsidR="00505F50" w:rsidRDefault="00655001" w:rsidP="00505F50">
      <w:pPr>
        <w:keepNext/>
        <w:rPr>
          <w:ins w:id="498" w:author="Bambi C" w:date="2022-08-14T12:18:00Z"/>
        </w:rPr>
      </w:pPr>
      <w:ins w:id="499" w:author="Bambi C" w:date="2022-08-14T12:19:00Z">
        <w:r w:rsidRPr="00655001">
          <w:drawing>
            <wp:inline distT="0" distB="0" distL="0" distR="0" wp14:anchorId="75BAD19D" wp14:editId="182AD8FD">
              <wp:extent cx="5486400" cy="3648456"/>
              <wp:effectExtent l="0" t="0" r="0" b="0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364845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91534F8" w14:textId="5E8469A7" w:rsidR="00505F50" w:rsidRPr="005E4DC6" w:rsidRDefault="00505F50" w:rsidP="00505F50">
      <w:pPr>
        <w:pStyle w:val="Caption"/>
      </w:pPr>
      <w:bookmarkStart w:id="500" w:name="_Ref10967344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ins w:id="501" w:author="Bambi C" w:date="2022-08-14T12:52:00Z">
        <w:r w:rsidR="00A77FF4">
          <w:rPr>
            <w:noProof/>
          </w:rPr>
          <w:t>2</w:t>
        </w:r>
      </w:ins>
      <w:del w:id="502" w:author="Bambi C" w:date="2022-08-14T12:20:00Z">
        <w:r w:rsidDel="00570D20">
          <w:rPr>
            <w:noProof/>
          </w:rPr>
          <w:delText>1</w:delText>
        </w:r>
      </w:del>
      <w:r>
        <w:fldChar w:fldCharType="end"/>
      </w:r>
      <w:bookmarkEnd w:id="500"/>
      <w:r>
        <w:t>. Screen capture of PyCharm version</w:t>
      </w:r>
    </w:p>
    <w:p w14:paraId="76177098" w14:textId="74A35CE1" w:rsidR="00300A2C" w:rsidDel="00505F50" w:rsidRDefault="001872C9" w:rsidP="00300A2C">
      <w:pPr>
        <w:rPr>
          <w:del w:id="503" w:author="Bambi C" w:date="2022-08-14T12:18:00Z"/>
        </w:rPr>
      </w:pPr>
      <w:del w:id="504" w:author="Bambi C" w:date="2022-08-14T12:18:00Z">
        <w:r w:rsidRPr="00BA272F" w:rsidDel="00505F50">
          <w:rPr>
            <w:b/>
            <w:bCs/>
            <w:highlight w:val="yellow"/>
          </w:rPr>
          <w:delText>PyCharm</w:delText>
        </w:r>
        <w:r w:rsidR="00300A2C" w:rsidRPr="00BA272F" w:rsidDel="00505F50">
          <w:rPr>
            <w:b/>
            <w:bCs/>
            <w:highlight w:val="yellow"/>
          </w:rPr>
          <w:delText xml:space="preserve"> version </w:delText>
        </w:r>
        <w:r w:rsidRPr="00BA272F" w:rsidDel="00505F50">
          <w:rPr>
            <w:b/>
            <w:bCs/>
            <w:highlight w:val="yellow"/>
          </w:rPr>
          <w:delText>2022.1.3 (Community Edition)</w:delText>
        </w:r>
        <w:r w:rsidR="00CD1063" w:rsidDel="00505F50">
          <w:rPr>
            <w:b/>
            <w:bCs/>
          </w:rPr>
          <w:delText xml:space="preserve"> - UPDATED</w:delText>
        </w:r>
      </w:del>
    </w:p>
    <w:p w14:paraId="568891C1" w14:textId="2683B114" w:rsidR="00E7704E" w:rsidRPr="009E33F3" w:rsidDel="00505F50" w:rsidRDefault="00575EE2" w:rsidP="009E33F3">
      <w:pPr>
        <w:keepNext/>
        <w:rPr>
          <w:del w:id="505" w:author="Bambi C" w:date="2022-08-14T12:18:00Z"/>
          <w:i/>
          <w:iCs w:val="0"/>
        </w:rPr>
      </w:pPr>
      <w:del w:id="506" w:author="Bambi C" w:date="2022-08-14T12:18:00Z">
        <w:r w:rsidRPr="00687DC6" w:rsidDel="00505F50">
          <w:rPr>
            <w:i/>
            <w:iCs w:val="0"/>
          </w:rPr>
          <w:delText>For more information, refer to A0</w:delText>
        </w:r>
        <w:r w:rsidDel="00505F50">
          <w:rPr>
            <w:i/>
            <w:iCs w:val="0"/>
          </w:rPr>
          <w:delText>3</w:delText>
        </w:r>
        <w:r w:rsidRPr="00687DC6" w:rsidDel="00505F50">
          <w:rPr>
            <w:i/>
            <w:iCs w:val="0"/>
          </w:rPr>
          <w:delText>-RSar.docx – Section 3.</w:delText>
        </w:r>
        <w:r w:rsidDel="00505F50">
          <w:rPr>
            <w:i/>
            <w:iCs w:val="0"/>
          </w:rPr>
          <w:delText>5.</w:delText>
        </w:r>
      </w:del>
    </w:p>
    <w:p w14:paraId="2D97393D" w14:textId="29B9555E" w:rsidR="00B73CD3" w:rsidRPr="00B73CD3" w:rsidRDefault="00B73CD3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</w:t>
      </w:r>
      <w:r w:rsidR="00941E87" w:rsidRPr="002C103A">
        <w:t>f</w:t>
      </w:r>
      <w:r w:rsidR="00941E87" w:rsidRPr="002C103A">
        <w:t xml:space="preserve"> Contents</w:t>
      </w:r>
      <w:r w:rsidRPr="00EB462D">
        <w:fldChar w:fldCharType="end"/>
      </w:r>
      <w:r w:rsidRPr="00EB462D">
        <w:t>]</w:t>
      </w:r>
    </w:p>
    <w:p w14:paraId="006A2E24" w14:textId="0B706FA3" w:rsidR="00B66B2A" w:rsidRDefault="00B66B2A" w:rsidP="000663EC">
      <w:pPr>
        <w:pStyle w:val="Heading2"/>
      </w:pPr>
      <w:bookmarkStart w:id="507" w:name="_Ref108280691"/>
      <w:bookmarkStart w:id="508" w:name="_Ref108280814"/>
      <w:bookmarkStart w:id="509" w:name="_Ref108280823"/>
      <w:bookmarkStart w:id="510" w:name="_Toc111401776"/>
      <w:r>
        <w:lastRenderedPageBreak/>
        <w:t>Directory / File path</w:t>
      </w:r>
      <w:bookmarkEnd w:id="507"/>
      <w:bookmarkEnd w:id="508"/>
      <w:bookmarkEnd w:id="509"/>
      <w:bookmarkEnd w:id="510"/>
    </w:p>
    <w:p w14:paraId="73D5BE4D" w14:textId="7BDA3F7A" w:rsidR="00B66B2A" w:rsidRPr="009E33F3" w:rsidRDefault="00E63666" w:rsidP="00B66B2A">
      <w:r w:rsidRPr="009E33F3">
        <w:t>Open Terminal</w:t>
      </w:r>
    </w:p>
    <w:p w14:paraId="7E7ADE0E" w14:textId="5A07BD14" w:rsidR="00036A0D" w:rsidRPr="009E33F3" w:rsidRDefault="009F232D" w:rsidP="00B66B2A">
      <w:r w:rsidRPr="009E33F3">
        <w:t xml:space="preserve">Navigate to </w:t>
      </w:r>
      <w:r w:rsidR="005F4879" w:rsidRPr="009E33F3">
        <w:t>Assignment0</w:t>
      </w:r>
      <w:r w:rsidR="00461E4C">
        <w:t>5</w:t>
      </w:r>
      <w:r w:rsidR="005F4879" w:rsidRPr="009E33F3">
        <w:t xml:space="preserve"> working folder. </w:t>
      </w:r>
    </w:p>
    <w:p w14:paraId="0436D776" w14:textId="6EF2A716" w:rsidR="00036A0D" w:rsidRPr="009A09FD" w:rsidRDefault="00036A0D" w:rsidP="00036A0D">
      <w:r w:rsidRPr="009E33F3">
        <w:t>Enter the following command</w:t>
      </w:r>
      <w:r w:rsidR="005E4C70">
        <w:t xml:space="preserve"> (</w:t>
      </w:r>
      <w:r w:rsidR="00EE2244">
        <w:t xml:space="preserve">see </w:t>
      </w:r>
      <w:r w:rsidR="001C0786" w:rsidRPr="00F52218">
        <w:fldChar w:fldCharType="begin"/>
      </w:r>
      <w:r w:rsidR="001C0786" w:rsidRPr="00F52218">
        <w:instrText xml:space="preserve"> REF _Ref109673086 \h </w:instrText>
      </w:r>
      <w:r w:rsidR="00362B3E" w:rsidRPr="009E33F3">
        <w:instrText xml:space="preserve"> \* MERGEFORMAT </w:instrText>
      </w:r>
      <w:r w:rsidR="001C0786" w:rsidRPr="00F52218">
        <w:fldChar w:fldCharType="separate"/>
      </w:r>
      <w:ins w:id="511" w:author="Bambi C" w:date="2022-08-14T12:28:00Z">
        <w:r w:rsidR="00053F74" w:rsidRPr="009A09FD">
          <w:t xml:space="preserve">Figure </w:t>
        </w:r>
        <w:r w:rsidR="00053F74">
          <w:rPr>
            <w:noProof/>
          </w:rPr>
          <w:t>3</w:t>
        </w:r>
      </w:ins>
      <w:del w:id="512" w:author="Bambi C" w:date="2022-08-14T12:28:00Z">
        <w:r w:rsidR="00C16B8D" w:rsidRPr="009A09FD" w:rsidDel="00053F74">
          <w:delText xml:space="preserve">Figure </w:delText>
        </w:r>
        <w:r w:rsidR="00C16B8D" w:rsidDel="00053F74">
          <w:rPr>
            <w:noProof/>
          </w:rPr>
          <w:delText>1</w:delText>
        </w:r>
      </w:del>
      <w:r w:rsidR="001C0786" w:rsidRPr="00F52218">
        <w:fldChar w:fldCharType="end"/>
      </w:r>
      <w:r w:rsidR="005E4C70" w:rsidRPr="00F52218">
        <w:t>)</w:t>
      </w:r>
      <w:r w:rsidRPr="009E33F3">
        <w:t>:</w:t>
      </w:r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928"/>
      </w:tblGrid>
      <w:tr w:rsidR="00036A0D" w:rsidRPr="009A09FD" w14:paraId="42D2D9DD" w14:textId="77777777" w:rsidTr="009E33F3">
        <w:tc>
          <w:tcPr>
            <w:tcW w:w="8928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7B35322D" w14:textId="1BA67A6F" w:rsidR="00036A0D" w:rsidRPr="009E33F3" w:rsidRDefault="00DD7D7F" w:rsidP="000663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cd documents/_pythonclass/</w:t>
            </w:r>
            <w:del w:id="513" w:author="Bambi C" w:date="2022-08-14T12:28:00Z">
              <w:r w:rsidRPr="009E33F3" w:rsidDel="00053F74">
                <w:rPr>
                  <w:rFonts w:ascii="Consolas" w:hAnsi="Consolas" w:cs="Consolas"/>
                  <w:iCs w:val="0"/>
                  <w:color w:val="000000" w:themeColor="text1"/>
                </w:rPr>
                <w:delText>module0</w:delText>
              </w:r>
              <w:r w:rsidR="0042189F" w:rsidDel="00053F74">
                <w:rPr>
                  <w:rFonts w:ascii="Consolas" w:hAnsi="Consolas" w:cs="Consolas"/>
                  <w:iCs w:val="0"/>
                  <w:color w:val="000000" w:themeColor="text1"/>
                </w:rPr>
                <w:delText>5</w:delText>
              </w:r>
            </w:del>
            <w:ins w:id="514" w:author="Bambi C" w:date="2022-08-14T12:28:00Z">
              <w:r w:rsidR="00053F74" w:rsidRPr="009E33F3">
                <w:rPr>
                  <w:rFonts w:ascii="Consolas" w:hAnsi="Consolas" w:cs="Consolas"/>
                  <w:iCs w:val="0"/>
                  <w:color w:val="000000" w:themeColor="text1"/>
                </w:rPr>
                <w:t>module0</w:t>
              </w:r>
              <w:r w:rsidR="00053F74">
                <w:rPr>
                  <w:rFonts w:ascii="Consolas" w:hAnsi="Consolas" w:cs="Consolas"/>
                  <w:iCs w:val="0"/>
                  <w:color w:val="000000" w:themeColor="text1"/>
                </w:rPr>
                <w:t>6</w:t>
              </w:r>
            </w:ins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/</w:t>
            </w:r>
            <w:del w:id="515" w:author="Bambi C" w:date="2022-08-14T12:28:00Z">
              <w:r w:rsidR="00322880" w:rsidRPr="009E33F3" w:rsidDel="00053F74">
                <w:rPr>
                  <w:rFonts w:ascii="Consolas" w:hAnsi="Consolas" w:cs="Consolas"/>
                  <w:iCs w:val="0"/>
                  <w:color w:val="000000" w:themeColor="text1"/>
                </w:rPr>
                <w:delText>a</w:delText>
              </w:r>
              <w:r w:rsidRPr="009E33F3" w:rsidDel="00053F74">
                <w:rPr>
                  <w:rFonts w:ascii="Consolas" w:hAnsi="Consolas" w:cs="Consolas"/>
                  <w:iCs w:val="0"/>
                  <w:color w:val="000000" w:themeColor="text1"/>
                </w:rPr>
                <w:delText>0</w:delText>
              </w:r>
              <w:r w:rsidR="00461E4C" w:rsidDel="00053F74">
                <w:rPr>
                  <w:rFonts w:ascii="Consolas" w:hAnsi="Consolas" w:cs="Consolas"/>
                  <w:iCs w:val="0"/>
                  <w:color w:val="000000" w:themeColor="text1"/>
                </w:rPr>
                <w:delText>5</w:delText>
              </w:r>
              <w:r w:rsidR="00322880" w:rsidRPr="009E33F3" w:rsidDel="00053F74">
                <w:rPr>
                  <w:rFonts w:ascii="Consolas" w:hAnsi="Consolas" w:cs="Consolas"/>
                  <w:iCs w:val="0"/>
                  <w:color w:val="000000" w:themeColor="text1"/>
                </w:rPr>
                <w:delText>rs</w:delText>
              </w:r>
              <w:r w:rsidRPr="009E33F3" w:rsidDel="00053F74">
                <w:rPr>
                  <w:rFonts w:ascii="Consolas" w:hAnsi="Consolas" w:cs="Consolas"/>
                  <w:iCs w:val="0"/>
                  <w:color w:val="000000" w:themeColor="text1"/>
                </w:rPr>
                <w:delText>arabia</w:delText>
              </w:r>
            </w:del>
            <w:ins w:id="516" w:author="Bambi C" w:date="2022-08-14T12:28:00Z">
              <w:r w:rsidR="00053F74" w:rsidRPr="009E33F3">
                <w:rPr>
                  <w:rFonts w:ascii="Consolas" w:hAnsi="Consolas" w:cs="Consolas"/>
                  <w:iCs w:val="0"/>
                  <w:color w:val="000000" w:themeColor="text1"/>
                </w:rPr>
                <w:t>a0</w:t>
              </w:r>
              <w:r w:rsidR="00053F74">
                <w:rPr>
                  <w:rFonts w:ascii="Consolas" w:hAnsi="Consolas" w:cs="Consolas"/>
                  <w:iCs w:val="0"/>
                  <w:color w:val="000000" w:themeColor="text1"/>
                </w:rPr>
                <w:t>6</w:t>
              </w:r>
              <w:r w:rsidR="00053F74" w:rsidRPr="009E33F3">
                <w:rPr>
                  <w:rFonts w:ascii="Consolas" w:hAnsi="Consolas" w:cs="Consolas"/>
                  <w:iCs w:val="0"/>
                  <w:color w:val="000000" w:themeColor="text1"/>
                </w:rPr>
                <w:t>rsarabia</w:t>
              </w:r>
            </w:ins>
          </w:p>
        </w:tc>
      </w:tr>
    </w:tbl>
    <w:p w14:paraId="3D19BEA4" w14:textId="660D3283" w:rsidR="00760DD7" w:rsidRPr="009A09FD" w:rsidRDefault="00DD7D7F" w:rsidP="000663EC">
      <w:pPr>
        <w:pStyle w:val="Caption"/>
      </w:pPr>
      <w:bookmarkStart w:id="517" w:name="_Ref109673086"/>
      <w:r w:rsidRPr="009A09FD"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518" w:author="Bambi C" w:date="2022-08-14T12:52:00Z">
        <w:r w:rsidR="00A77FF4">
          <w:rPr>
            <w:noProof/>
          </w:rPr>
          <w:t>3</w:t>
        </w:r>
      </w:ins>
      <w:del w:id="519" w:author="Bambi C" w:date="2022-08-14T12:16:00Z">
        <w:r w:rsidR="008E6F01" w:rsidDel="00B43797">
          <w:rPr>
            <w:noProof/>
          </w:rPr>
          <w:delText>1</w:delText>
        </w:r>
      </w:del>
      <w:r w:rsidR="00DE6474">
        <w:rPr>
          <w:noProof/>
        </w:rPr>
        <w:fldChar w:fldCharType="end"/>
      </w:r>
      <w:bookmarkEnd w:id="517"/>
      <w:r w:rsidR="004B79D9">
        <w:t xml:space="preserve">. </w:t>
      </w:r>
      <w:r w:rsidRPr="009A09FD">
        <w:t xml:space="preserve">Command in Terminal for navigating to </w:t>
      </w:r>
      <w:r w:rsidR="00CC74EC" w:rsidRPr="009A09FD">
        <w:t>assignment</w:t>
      </w:r>
      <w:r w:rsidRPr="009A09FD">
        <w:t xml:space="preserve"> directory</w:t>
      </w:r>
    </w:p>
    <w:p w14:paraId="7EC22872" w14:textId="14CBF441" w:rsidR="00170FF0" w:rsidRPr="009E33F3" w:rsidRDefault="005F4879" w:rsidP="00B66B2A">
      <w:r w:rsidRPr="009E33F3">
        <w:t xml:space="preserve">This folder </w:t>
      </w:r>
      <w:r w:rsidR="003B24EB">
        <w:t xml:space="preserve">and its contents </w:t>
      </w:r>
      <w:r w:rsidR="00C510B0" w:rsidRPr="009E33F3">
        <w:t xml:space="preserve">will be compressed into .zip file and submitted </w:t>
      </w:r>
      <w:del w:id="520" w:author="Bambi C" w:date="2022-08-14T12:29:00Z">
        <w:r w:rsidR="009557CE" w:rsidRPr="009E33F3" w:rsidDel="00053F74">
          <w:delText>as</w:delText>
        </w:r>
        <w:r w:rsidR="00C510B0" w:rsidRPr="009E33F3" w:rsidDel="00053F74">
          <w:delText xml:space="preserve"> </w:delText>
        </w:r>
      </w:del>
      <w:ins w:id="521" w:author="Bambi C" w:date="2022-08-14T12:29:00Z">
        <w:r w:rsidR="00053F74">
          <w:t>for</w:t>
        </w:r>
        <w:r w:rsidR="00053F74" w:rsidRPr="009E33F3">
          <w:t xml:space="preserve"> </w:t>
        </w:r>
      </w:ins>
      <w:r w:rsidR="00C510B0" w:rsidRPr="009E33F3">
        <w:t>Assignment0</w:t>
      </w:r>
      <w:ins w:id="522" w:author="Bambi C" w:date="2022-08-14T12:28:00Z">
        <w:r w:rsidR="00053F74">
          <w:t>6</w:t>
        </w:r>
      </w:ins>
      <w:del w:id="523" w:author="Bambi C" w:date="2022-08-14T12:28:00Z">
        <w:r w:rsidR="009D389E" w:rsidDel="00053F74">
          <w:delText>5</w:delText>
        </w:r>
      </w:del>
      <w:r w:rsidR="00C510B0" w:rsidRPr="009E33F3">
        <w:t>.</w:t>
      </w:r>
    </w:p>
    <w:p w14:paraId="0A76D119" w14:textId="7D141E9E" w:rsidR="00E63666" w:rsidRPr="009E33F3" w:rsidRDefault="00E63666" w:rsidP="00E63666">
      <w:r w:rsidRPr="009E33F3">
        <w:t>Enter the following command</w:t>
      </w:r>
      <w:r w:rsidR="002462EA">
        <w:t xml:space="preserve"> in Terminal to return the directory path</w:t>
      </w:r>
      <w:r w:rsidR="00EE2244">
        <w:t xml:space="preserve"> </w:t>
      </w:r>
      <w:r w:rsidR="00EE2244" w:rsidRPr="00F52218">
        <w:t>(</w:t>
      </w:r>
      <w:del w:id="524" w:author="Bambi C" w:date="2022-08-14T12:23:00Z">
        <w:r w:rsidR="00EE2244" w:rsidRPr="00F52218" w:rsidDel="00FF6F87">
          <w:delText xml:space="preserve">see </w:delText>
        </w:r>
      </w:del>
      <w:r w:rsidR="00D40210" w:rsidRPr="00F52218">
        <w:fldChar w:fldCharType="begin"/>
      </w:r>
      <w:r w:rsidR="00D40210" w:rsidRPr="00F52218">
        <w:instrText xml:space="preserve"> REF _Ref109673235 \h </w:instrText>
      </w:r>
      <w:r w:rsidR="00362B3E" w:rsidRPr="009E33F3">
        <w:instrText xml:space="preserve"> \* MERGEFORMAT </w:instrText>
      </w:r>
      <w:r w:rsidR="00D40210" w:rsidRPr="00F52218">
        <w:fldChar w:fldCharType="separate"/>
      </w:r>
      <w:ins w:id="525" w:author="Bambi C" w:date="2022-08-14T12:28:00Z">
        <w:r w:rsidR="00053F74" w:rsidRPr="009A09FD">
          <w:t xml:space="preserve">Figure </w:t>
        </w:r>
        <w:r w:rsidR="00053F74">
          <w:rPr>
            <w:noProof/>
          </w:rPr>
          <w:t>4</w:t>
        </w:r>
      </w:ins>
      <w:del w:id="526" w:author="Bambi C" w:date="2022-08-14T12:28:00Z">
        <w:r w:rsidR="005414BF" w:rsidRPr="009A09FD" w:rsidDel="00053F74">
          <w:delText xml:space="preserve">Figure </w:delText>
        </w:r>
        <w:r w:rsidR="005414BF" w:rsidDel="00053F74">
          <w:rPr>
            <w:noProof/>
          </w:rPr>
          <w:delText>2</w:delText>
        </w:r>
      </w:del>
      <w:r w:rsidR="00D40210" w:rsidRPr="00F52218">
        <w:fldChar w:fldCharType="end"/>
      </w:r>
      <w:r w:rsidR="00EE2244" w:rsidRPr="00F52218">
        <w:t>)</w:t>
      </w:r>
      <w:r w:rsidRPr="009E33F3">
        <w:t>:</w:t>
      </w:r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928"/>
      </w:tblGrid>
      <w:tr w:rsidR="009A09FD" w:rsidRPr="009A09FD" w14:paraId="40904342" w14:textId="77777777" w:rsidTr="000174BD">
        <w:tc>
          <w:tcPr>
            <w:tcW w:w="8928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0B4065DB" w14:textId="77CEA18C" w:rsidR="00E63666" w:rsidRPr="009E33F3" w:rsidRDefault="00170FF0" w:rsidP="00EB462D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pwd</w:t>
            </w:r>
          </w:p>
        </w:tc>
      </w:tr>
    </w:tbl>
    <w:p w14:paraId="7971221D" w14:textId="1775EFB1" w:rsidR="00E63666" w:rsidRDefault="00E63666" w:rsidP="00E63666">
      <w:pPr>
        <w:pStyle w:val="Caption"/>
      </w:pPr>
      <w:bookmarkStart w:id="527" w:name="_Ref109673235"/>
      <w:r w:rsidRPr="009A09FD"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528" w:author="Bambi C" w:date="2022-08-14T12:52:00Z">
        <w:r w:rsidR="00A77FF4">
          <w:rPr>
            <w:noProof/>
          </w:rPr>
          <w:t>4</w:t>
        </w:r>
      </w:ins>
      <w:del w:id="529" w:author="Bambi C" w:date="2022-08-14T12:16:00Z">
        <w:r w:rsidR="008E6F01" w:rsidDel="00B43797">
          <w:rPr>
            <w:noProof/>
          </w:rPr>
          <w:delText>2</w:delText>
        </w:r>
      </w:del>
      <w:r w:rsidR="00DE6474">
        <w:rPr>
          <w:noProof/>
        </w:rPr>
        <w:fldChar w:fldCharType="end"/>
      </w:r>
      <w:bookmarkEnd w:id="527"/>
      <w:r w:rsidRPr="009A09FD">
        <w:t>. Command in Terminal</w:t>
      </w:r>
      <w:r w:rsidR="00F00C4D">
        <w:t xml:space="preserve"> </w:t>
      </w:r>
      <w:r w:rsidR="00296FEB">
        <w:t>to return</w:t>
      </w:r>
      <w:r w:rsidR="00F00C4D">
        <w:t xml:space="preserve"> d</w:t>
      </w:r>
      <w:r w:rsidR="00633E47">
        <w:t>irectory path</w:t>
      </w:r>
    </w:p>
    <w:p w14:paraId="54D93726" w14:textId="0CF21B0B" w:rsidR="002462EA" w:rsidRPr="002462EA" w:rsidRDefault="002462EA" w:rsidP="009E33F3">
      <w:r w:rsidRPr="00BB3E5B">
        <w:t>Enter the following command</w:t>
      </w:r>
      <w:r>
        <w:t xml:space="preserve"> in Terminal to return the directory content </w:t>
      </w:r>
      <w:r w:rsidRPr="00F52218">
        <w:t>(see</w:t>
      </w:r>
      <w:r>
        <w:t xml:space="preserve"> </w:t>
      </w:r>
      <w:r>
        <w:fldChar w:fldCharType="begin"/>
      </w:r>
      <w:r>
        <w:instrText xml:space="preserve"> REF _Ref110347902 \h </w:instrText>
      </w:r>
      <w:r>
        <w:fldChar w:fldCharType="separate"/>
      </w:r>
      <w:ins w:id="530" w:author="Bambi C" w:date="2022-08-14T12:29:00Z">
        <w:r w:rsidR="00995D3C" w:rsidRPr="009A09FD">
          <w:t xml:space="preserve">Figure </w:t>
        </w:r>
        <w:r w:rsidR="00995D3C">
          <w:rPr>
            <w:noProof/>
          </w:rPr>
          <w:t>5</w:t>
        </w:r>
      </w:ins>
      <w:del w:id="531" w:author="Bambi C" w:date="2022-08-14T12:29:00Z">
        <w:r w:rsidRPr="009A09FD" w:rsidDel="00995D3C">
          <w:delText xml:space="preserve">Figure </w:delText>
        </w:r>
        <w:r w:rsidDel="00995D3C">
          <w:rPr>
            <w:noProof/>
          </w:rPr>
          <w:delText>3</w:delText>
        </w:r>
      </w:del>
      <w:r>
        <w:fldChar w:fldCharType="end"/>
      </w:r>
      <w:r w:rsidRPr="00F52218">
        <w:t>)</w:t>
      </w:r>
      <w:r w:rsidRPr="00BB3E5B">
        <w:t>:</w:t>
      </w:r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928"/>
      </w:tblGrid>
      <w:tr w:rsidR="002510F1" w:rsidRPr="009A09FD" w14:paraId="47EBA60F" w14:textId="77777777" w:rsidTr="00BB3E5B">
        <w:tc>
          <w:tcPr>
            <w:tcW w:w="8928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FB899A8" w14:textId="6336E23E" w:rsidR="002510F1" w:rsidRPr="00BB3E5B" w:rsidRDefault="003B24EB" w:rsidP="00BB3E5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>
              <w:rPr>
                <w:rFonts w:ascii="Consolas" w:hAnsi="Consolas" w:cs="Consolas"/>
                <w:iCs w:val="0"/>
                <w:color w:val="000000" w:themeColor="text1"/>
              </w:rPr>
              <w:t>l</w:t>
            </w:r>
            <w:r w:rsidR="00541CA0">
              <w:rPr>
                <w:rFonts w:ascii="Consolas" w:hAnsi="Consolas" w:cs="Consolas"/>
                <w:iCs w:val="0"/>
                <w:color w:val="000000" w:themeColor="text1"/>
              </w:rPr>
              <w:t>s -la</w:t>
            </w:r>
          </w:p>
        </w:tc>
      </w:tr>
    </w:tbl>
    <w:p w14:paraId="401C8E6D" w14:textId="31B5C6F9" w:rsidR="002510F1" w:rsidRPr="002510F1" w:rsidRDefault="002510F1" w:rsidP="002510F1">
      <w:pPr>
        <w:pStyle w:val="Caption"/>
      </w:pPr>
      <w:bookmarkStart w:id="532" w:name="_Ref110347902"/>
      <w:r w:rsidRPr="009A09FD"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533" w:author="Bambi C" w:date="2022-08-14T12:52:00Z">
        <w:r w:rsidR="00A77FF4">
          <w:rPr>
            <w:noProof/>
          </w:rPr>
          <w:t>5</w:t>
        </w:r>
      </w:ins>
      <w:del w:id="534" w:author="Bambi C" w:date="2022-08-14T12:16:00Z">
        <w:r w:rsidR="008E6F01" w:rsidDel="00B43797">
          <w:rPr>
            <w:noProof/>
          </w:rPr>
          <w:delText>3</w:delText>
        </w:r>
      </w:del>
      <w:r w:rsidR="00DE6474">
        <w:rPr>
          <w:noProof/>
        </w:rPr>
        <w:fldChar w:fldCharType="end"/>
      </w:r>
      <w:bookmarkEnd w:id="532"/>
      <w:r w:rsidRPr="009A09FD">
        <w:t>. Command in Terminal</w:t>
      </w:r>
      <w:r>
        <w:t xml:space="preserve"> to return </w:t>
      </w:r>
      <w:r w:rsidR="002462EA">
        <w:t>directory</w:t>
      </w:r>
      <w:r w:rsidR="00541CA0">
        <w:t xml:space="preserve"> contents (visible and invisible files)</w:t>
      </w:r>
    </w:p>
    <w:p w14:paraId="43DF79D1" w14:textId="234F4F9B" w:rsidR="00A435E6" w:rsidRPr="00A435E6" w:rsidRDefault="00A435E6" w:rsidP="0023328C">
      <w:r w:rsidRPr="00EA30A9">
        <w:rPr>
          <w:b/>
          <w:bCs/>
        </w:rPr>
        <w:t>/Users/rex/</w:t>
      </w:r>
      <w:r>
        <w:rPr>
          <w:b/>
          <w:bCs/>
        </w:rPr>
        <w:t>D</w:t>
      </w:r>
      <w:r w:rsidRPr="00EA30A9">
        <w:rPr>
          <w:b/>
          <w:bCs/>
        </w:rPr>
        <w:t>ocuments/_</w:t>
      </w:r>
      <w:r>
        <w:rPr>
          <w:b/>
          <w:bCs/>
        </w:rPr>
        <w:t>P</w:t>
      </w:r>
      <w:r w:rsidRPr="00EA30A9">
        <w:rPr>
          <w:b/>
          <w:bCs/>
        </w:rPr>
        <w:t>ython</w:t>
      </w:r>
      <w:r>
        <w:rPr>
          <w:b/>
          <w:bCs/>
        </w:rPr>
        <w:t>C</w:t>
      </w:r>
      <w:r w:rsidRPr="00EA30A9">
        <w:rPr>
          <w:b/>
          <w:bCs/>
        </w:rPr>
        <w:t>lass/</w:t>
      </w:r>
      <w:r w:rsidR="004D02FC">
        <w:rPr>
          <w:b/>
          <w:bCs/>
        </w:rPr>
        <w:t>M</w:t>
      </w:r>
      <w:r w:rsidRPr="00EA30A9">
        <w:rPr>
          <w:b/>
          <w:bCs/>
        </w:rPr>
        <w:t>odule0</w:t>
      </w:r>
      <w:r w:rsidR="006D7BDE">
        <w:rPr>
          <w:b/>
          <w:bCs/>
        </w:rPr>
        <w:t>6</w:t>
      </w:r>
      <w:r w:rsidRPr="00EA30A9">
        <w:rPr>
          <w:b/>
          <w:bCs/>
        </w:rPr>
        <w:t>/</w:t>
      </w:r>
      <w:r>
        <w:rPr>
          <w:b/>
          <w:bCs/>
        </w:rPr>
        <w:t>A</w:t>
      </w:r>
      <w:r w:rsidRPr="00EA30A9">
        <w:rPr>
          <w:b/>
          <w:bCs/>
        </w:rPr>
        <w:t>0</w:t>
      </w:r>
      <w:r w:rsidR="006D7BDE">
        <w:rPr>
          <w:b/>
          <w:bCs/>
        </w:rPr>
        <w:t>6</w:t>
      </w:r>
      <w:r>
        <w:rPr>
          <w:b/>
          <w:bCs/>
        </w:rPr>
        <w:t>R</w:t>
      </w:r>
      <w:r w:rsidR="00322880">
        <w:rPr>
          <w:b/>
          <w:bCs/>
        </w:rPr>
        <w:t>S</w:t>
      </w:r>
      <w:r w:rsidRPr="00EA30A9">
        <w:rPr>
          <w:b/>
          <w:bCs/>
        </w:rPr>
        <w:t>arabia</w:t>
      </w:r>
      <w:r w:rsidR="006E7BEB">
        <w:rPr>
          <w:b/>
          <w:bCs/>
        </w:rPr>
        <w:t xml:space="preserve"> </w:t>
      </w:r>
      <w:r w:rsidR="006E7BEB" w:rsidRPr="006E7BEB">
        <w:t>(</w:t>
      </w:r>
      <w:del w:id="535" w:author="Bambi C" w:date="2022-08-14T12:23:00Z">
        <w:r w:rsidR="00D40210" w:rsidDel="00FF6F87">
          <w:delText>see</w:delText>
        </w:r>
        <w:r w:rsidR="00D35E9F" w:rsidDel="00FF6F87">
          <w:delText xml:space="preserve"> </w:delText>
        </w:r>
      </w:del>
      <w:r w:rsidR="00D35E9F">
        <w:fldChar w:fldCharType="begin"/>
      </w:r>
      <w:r w:rsidR="00D35E9F">
        <w:instrText xml:space="preserve"> REF _Ref110342562 \h </w:instrText>
      </w:r>
      <w:r w:rsidR="00D35E9F">
        <w:fldChar w:fldCharType="separate"/>
      </w:r>
      <w:ins w:id="536" w:author="Bambi C" w:date="2022-08-14T12:29:00Z">
        <w:r w:rsidR="00995D3C">
          <w:t xml:space="preserve">Figure </w:t>
        </w:r>
        <w:r w:rsidR="00995D3C">
          <w:rPr>
            <w:noProof/>
          </w:rPr>
          <w:t>6</w:t>
        </w:r>
      </w:ins>
      <w:del w:id="537" w:author="Bambi C" w:date="2022-08-14T12:29:00Z">
        <w:r w:rsidR="00396058" w:rsidDel="00995D3C">
          <w:delText xml:space="preserve">Figure </w:delText>
        </w:r>
        <w:r w:rsidR="00396058" w:rsidDel="00995D3C">
          <w:rPr>
            <w:noProof/>
          </w:rPr>
          <w:delText>4</w:delText>
        </w:r>
      </w:del>
      <w:r w:rsidR="00D35E9F">
        <w:fldChar w:fldCharType="end"/>
      </w:r>
      <w:r w:rsidR="006E7BEB" w:rsidRPr="00F52218">
        <w:t>)</w:t>
      </w:r>
    </w:p>
    <w:p w14:paraId="4A3721A7" w14:textId="2C994339" w:rsidR="00396058" w:rsidRPr="00396058" w:rsidRDefault="0023328C" w:rsidP="0023328C">
      <w:pPr>
        <w:pPrChange w:id="538" w:author="Bambi C" w:date="2022-08-14T12:25:00Z">
          <w:pPr>
            <w:shd w:val="clear" w:color="auto" w:fill="FFFF00"/>
          </w:pPr>
        </w:pPrChange>
      </w:pPr>
      <w:ins w:id="539" w:author="Bambi C" w:date="2022-08-14T12:24:00Z">
        <w:r w:rsidRPr="0023328C">
          <w:drawing>
            <wp:inline distT="0" distB="0" distL="0" distR="0" wp14:anchorId="5A65BD8F" wp14:editId="63DB1275">
              <wp:extent cx="5486400" cy="3310128"/>
              <wp:effectExtent l="0" t="0" r="0" b="0"/>
              <wp:docPr id="7" name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331012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3AA04C3" w14:textId="1B06D847" w:rsidR="00FB2A35" w:rsidRDefault="00FB2A35" w:rsidP="00995D3C">
      <w:pPr>
        <w:pStyle w:val="Caption"/>
      </w:pPr>
      <w:bookmarkStart w:id="540" w:name="_Ref110342562"/>
      <w:bookmarkStart w:id="541" w:name="_Ref110346026"/>
      <w:r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542" w:author="Bambi C" w:date="2022-08-14T12:52:00Z">
        <w:r w:rsidR="00A77FF4">
          <w:rPr>
            <w:noProof/>
          </w:rPr>
          <w:t>6</w:t>
        </w:r>
      </w:ins>
      <w:del w:id="543" w:author="Bambi C" w:date="2022-08-14T12:16:00Z">
        <w:r w:rsidR="008E6F01" w:rsidDel="00B43797">
          <w:rPr>
            <w:noProof/>
          </w:rPr>
          <w:delText>4</w:delText>
        </w:r>
      </w:del>
      <w:r w:rsidR="00DE6474">
        <w:rPr>
          <w:noProof/>
        </w:rPr>
        <w:fldChar w:fldCharType="end"/>
      </w:r>
      <w:bookmarkEnd w:id="540"/>
      <w:r>
        <w:t xml:space="preserve">. </w:t>
      </w:r>
      <w:r w:rsidR="00633E47">
        <w:t xml:space="preserve">Screen capture of assignment directory and </w:t>
      </w:r>
      <w:bookmarkEnd w:id="541"/>
      <w:r w:rsidR="002510F1">
        <w:t>contents</w:t>
      </w:r>
    </w:p>
    <w:p w14:paraId="42EA2601" w14:textId="2735CAE1" w:rsidR="00A55E4F" w:rsidDel="008D2036" w:rsidRDefault="00A55E4F" w:rsidP="0023328C">
      <w:pPr>
        <w:rPr>
          <w:del w:id="544" w:author="Bambi C" w:date="2022-08-14T12:30:00Z"/>
        </w:rPr>
      </w:pPr>
      <w:bookmarkStart w:id="545" w:name="_Ref109672845"/>
      <w:del w:id="546" w:author="Bambi C" w:date="2022-08-14T12:30:00Z">
        <w:r w:rsidDel="008D2036">
          <w:delText xml:space="preserve">Not seen in program files (see </w:delText>
        </w:r>
        <w:r w:rsidDel="008D2036">
          <w:fldChar w:fldCharType="begin"/>
        </w:r>
        <w:r w:rsidDel="008D2036">
          <w:delInstrText xml:space="preserve"> REF _Ref110342562 \h </w:delInstrText>
        </w:r>
        <w:r w:rsidR="0023328C" w:rsidDel="008D2036">
          <w:delInstrText xml:space="preserve"> \* MERGEFORMAT </w:delInstrText>
        </w:r>
        <w:r w:rsidDel="008D2036">
          <w:fldChar w:fldCharType="separate"/>
        </w:r>
        <w:r w:rsidR="00E32172" w:rsidDel="008D2036">
          <w:delText xml:space="preserve">Figure </w:delText>
        </w:r>
        <w:r w:rsidR="00E32172" w:rsidDel="008D2036">
          <w:rPr>
            <w:noProof/>
          </w:rPr>
          <w:delText>4</w:delText>
        </w:r>
        <w:r w:rsidDel="008D2036">
          <w:fldChar w:fldCharType="end"/>
        </w:r>
        <w:r w:rsidDel="008D2036">
          <w:delText xml:space="preserve">) are the other Python (.py) files to serve as intermediary development pipelines (one for each major component of the final program file: menu, add, display, and save) allowing independent development and testing actions without interfering with other modules. </w:delText>
        </w:r>
        <w:r w:rsidR="00A5677A" w:rsidDel="008D2036">
          <w:delText xml:space="preserve">For more information, see Section </w:delText>
        </w:r>
        <w:r w:rsidR="00533879" w:rsidDel="008D2036">
          <w:fldChar w:fldCharType="begin"/>
        </w:r>
        <w:r w:rsidR="00533879" w:rsidDel="008D2036">
          <w:delInstrText xml:space="preserve"> REF _Ref110346343 \w \h </w:delInstrText>
        </w:r>
        <w:r w:rsidR="00533879" w:rsidDel="008D2036">
          <w:fldChar w:fldCharType="separate"/>
        </w:r>
        <w:r w:rsidR="00E32172" w:rsidDel="008D2036">
          <w:delText>4.2.2</w:delText>
        </w:r>
        <w:r w:rsidR="00533879" w:rsidDel="008D2036">
          <w:fldChar w:fldCharType="end"/>
        </w:r>
        <w:r w:rsidR="00533879" w:rsidDel="008D2036">
          <w:delText xml:space="preserve"> (</w:delText>
        </w:r>
        <w:r w:rsidR="00533879" w:rsidDel="008D2036">
          <w:fldChar w:fldCharType="begin"/>
        </w:r>
        <w:r w:rsidR="00533879" w:rsidDel="008D2036">
          <w:delInstrText xml:space="preserve"> REF _Ref110346350 \h </w:delInstrText>
        </w:r>
        <w:r w:rsidR="00533879" w:rsidDel="008D2036">
          <w:fldChar w:fldCharType="separate"/>
        </w:r>
        <w:r w:rsidR="00E32172" w:rsidRPr="00531109" w:rsidDel="008D2036">
          <w:delText>Program architecture</w:delText>
        </w:r>
        <w:r w:rsidR="00533879" w:rsidDel="008D2036">
          <w:fldChar w:fldCharType="end"/>
        </w:r>
        <w:r w:rsidR="00533879" w:rsidDel="008D2036">
          <w:delText>)</w:delText>
        </w:r>
        <w:r w:rsidR="00A5677A" w:rsidDel="008D2036">
          <w:delText>.</w:delText>
        </w:r>
      </w:del>
    </w:p>
    <w:p w14:paraId="4619D815" w14:textId="53992360" w:rsidR="00FB2A35" w:rsidRDefault="00FB2A35" w:rsidP="00FB2A35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</w:t>
      </w:r>
      <w:r w:rsidRPr="002C103A">
        <w:t xml:space="preserve"> </w:t>
      </w:r>
      <w:r w:rsidRPr="002C103A">
        <w:t>of C</w:t>
      </w:r>
      <w:r w:rsidRPr="002C103A">
        <w:t>o</w:t>
      </w:r>
      <w:r w:rsidRPr="002C103A">
        <w:t>ntents</w:t>
      </w:r>
      <w:r w:rsidRPr="00EB462D">
        <w:fldChar w:fldCharType="end"/>
      </w:r>
      <w:r w:rsidRPr="00EB462D">
        <w:t>]</w:t>
      </w:r>
    </w:p>
    <w:p w14:paraId="179E0FBC" w14:textId="61D9AE71" w:rsidR="0041059E" w:rsidRPr="0041059E" w:rsidRDefault="00F35D17" w:rsidP="000663EC">
      <w:pPr>
        <w:pStyle w:val="Heading1"/>
      </w:pPr>
      <w:bookmarkStart w:id="547" w:name="_Toc110340953"/>
      <w:bookmarkStart w:id="548" w:name="_Toc110341102"/>
      <w:bookmarkStart w:id="549" w:name="_Toc110341171"/>
      <w:bookmarkStart w:id="550" w:name="_Toc110341241"/>
      <w:bookmarkStart w:id="551" w:name="_Toc110349522"/>
      <w:bookmarkStart w:id="552" w:name="_Toc110349609"/>
      <w:bookmarkStart w:id="553" w:name="_Toc110350296"/>
      <w:bookmarkStart w:id="554" w:name="_Toc110380170"/>
      <w:bookmarkStart w:id="555" w:name="_Toc110340954"/>
      <w:bookmarkStart w:id="556" w:name="_Toc110341103"/>
      <w:bookmarkStart w:id="557" w:name="_Toc110341172"/>
      <w:bookmarkStart w:id="558" w:name="_Toc110341242"/>
      <w:bookmarkStart w:id="559" w:name="_Toc110349523"/>
      <w:bookmarkStart w:id="560" w:name="_Toc110349610"/>
      <w:bookmarkStart w:id="561" w:name="_Toc110350297"/>
      <w:bookmarkStart w:id="562" w:name="_Toc110380171"/>
      <w:bookmarkStart w:id="563" w:name="_Toc110340955"/>
      <w:bookmarkStart w:id="564" w:name="_Toc110341104"/>
      <w:bookmarkStart w:id="565" w:name="_Toc110341173"/>
      <w:bookmarkStart w:id="566" w:name="_Toc110341243"/>
      <w:bookmarkStart w:id="567" w:name="_Toc110349524"/>
      <w:bookmarkStart w:id="568" w:name="_Toc110349611"/>
      <w:bookmarkStart w:id="569" w:name="_Toc110350298"/>
      <w:bookmarkStart w:id="570" w:name="_Toc110380172"/>
      <w:bookmarkStart w:id="571" w:name="_Toc110340956"/>
      <w:bookmarkStart w:id="572" w:name="_Toc110341105"/>
      <w:bookmarkStart w:id="573" w:name="_Toc110341174"/>
      <w:bookmarkStart w:id="574" w:name="_Toc110341244"/>
      <w:bookmarkStart w:id="575" w:name="_Toc110349525"/>
      <w:bookmarkStart w:id="576" w:name="_Toc110349612"/>
      <w:bookmarkStart w:id="577" w:name="_Toc110350299"/>
      <w:bookmarkStart w:id="578" w:name="_Toc110380173"/>
      <w:bookmarkStart w:id="579" w:name="_Toc110340957"/>
      <w:bookmarkStart w:id="580" w:name="_Toc110341106"/>
      <w:bookmarkStart w:id="581" w:name="_Toc110341175"/>
      <w:bookmarkStart w:id="582" w:name="_Toc110341245"/>
      <w:bookmarkStart w:id="583" w:name="_Toc110349526"/>
      <w:bookmarkStart w:id="584" w:name="_Toc110349613"/>
      <w:bookmarkStart w:id="585" w:name="_Toc110350300"/>
      <w:bookmarkStart w:id="586" w:name="_Toc110380174"/>
      <w:bookmarkStart w:id="587" w:name="_Toc111401777"/>
      <w:bookmarkEnd w:id="545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r>
        <w:lastRenderedPageBreak/>
        <w:t>Module assignment</w:t>
      </w:r>
      <w:bookmarkEnd w:id="587"/>
    </w:p>
    <w:p w14:paraId="4BDF332D" w14:textId="1EB20065" w:rsidR="00B22B01" w:rsidRDefault="00B22B01" w:rsidP="00B22B01">
      <w:pPr>
        <w:pStyle w:val="Heading2"/>
      </w:pPr>
      <w:bookmarkStart w:id="588" w:name="_Ref109746391"/>
      <w:bookmarkStart w:id="589" w:name="_Ref109746398"/>
      <w:bookmarkStart w:id="590" w:name="_Toc111401778"/>
      <w:r>
        <w:t>Requirements</w:t>
      </w:r>
      <w:bookmarkEnd w:id="588"/>
      <w:bookmarkEnd w:id="589"/>
      <w:bookmarkEnd w:id="590"/>
    </w:p>
    <w:p w14:paraId="653A8428" w14:textId="150757EB" w:rsidR="0068084C" w:rsidRDefault="0068084C" w:rsidP="00B34CB6">
      <w:pPr>
        <w:rPr>
          <w:ins w:id="591" w:author="Bambi C" w:date="2022-08-14T12:34:00Z"/>
        </w:rPr>
        <w:pPrChange w:id="592" w:author="Bambi C" w:date="2022-08-14T12:35:00Z">
          <w:pPr>
            <w:shd w:val="clear" w:color="auto" w:fill="FFFF00"/>
          </w:pPr>
        </w:pPrChange>
      </w:pPr>
      <w:ins w:id="593" w:author="Bambi C" w:date="2022-08-14T12:34:00Z">
        <w:r>
          <w:t>M</w:t>
        </w:r>
        <w:r>
          <w:t>odify a script that manages a "ToDo list."</w:t>
        </w:r>
      </w:ins>
    </w:p>
    <w:p w14:paraId="0AA07625" w14:textId="59E0423C" w:rsidR="00B34CB6" w:rsidRDefault="000846C4" w:rsidP="00B34CB6">
      <w:pPr>
        <w:rPr>
          <w:ins w:id="594" w:author="Bambi C" w:date="2022-08-14T12:35:00Z"/>
        </w:rPr>
        <w:pPrChange w:id="595" w:author="Bambi C" w:date="2022-08-14T12:35:00Z">
          <w:pPr>
            <w:shd w:val="clear" w:color="auto" w:fill="FFFF00"/>
          </w:pPr>
        </w:pPrChange>
      </w:pPr>
      <w:ins w:id="596" w:author="Bambi C" w:date="2022-08-14T12:34:00Z">
        <w:r>
          <w:t>M</w:t>
        </w:r>
        <w:r w:rsidR="0068084C">
          <w:t xml:space="preserve">odify and use for your program called </w:t>
        </w:r>
      </w:ins>
      <w:ins w:id="597" w:author="Bambi C" w:date="2022-08-14T12:35:00Z">
        <w:r w:rsidR="00B34CB6">
          <w:t>“</w:t>
        </w:r>
      </w:ins>
      <w:ins w:id="598" w:author="Bambi C" w:date="2022-08-14T12:34:00Z">
        <w:r w:rsidR="0068084C">
          <w:t>Assigment06_Starter.py</w:t>
        </w:r>
      </w:ins>
      <w:ins w:id="599" w:author="Bambi C" w:date="2022-08-14T12:35:00Z">
        <w:r w:rsidR="00B34CB6">
          <w:t>”</w:t>
        </w:r>
      </w:ins>
      <w:ins w:id="600" w:author="Bambi C" w:date="2022-08-14T12:34:00Z">
        <w:r w:rsidR="0068084C">
          <w:t xml:space="preserve">. </w:t>
        </w:r>
      </w:ins>
    </w:p>
    <w:p w14:paraId="4A4BED6C" w14:textId="25C90069" w:rsidR="0068084C" w:rsidRDefault="0068084C" w:rsidP="00B34CB6">
      <w:pPr>
        <w:ind w:left="720"/>
        <w:rPr>
          <w:ins w:id="601" w:author="Bambi C" w:date="2022-08-14T12:34:00Z"/>
        </w:rPr>
        <w:pPrChange w:id="602" w:author="Bambi C" w:date="2022-08-14T12:35:00Z">
          <w:pPr>
            <w:shd w:val="clear" w:color="auto" w:fill="FFFF00"/>
          </w:pPr>
        </w:pPrChange>
      </w:pPr>
      <w:ins w:id="603" w:author="Bambi C" w:date="2022-08-14T12:34:00Z">
        <w:r>
          <w:t>Currently the code loads data from a file into a Python List of Dictionary objects. However, the code only uses a few functions, and your job is to add more functions to organize the code.</w:t>
        </w:r>
      </w:ins>
    </w:p>
    <w:p w14:paraId="5DE015EF" w14:textId="4B1CA9ED" w:rsidR="0068084C" w:rsidRDefault="0068084C" w:rsidP="00B34CB6">
      <w:pPr>
        <w:rPr>
          <w:ins w:id="604" w:author="Bambi C" w:date="2022-08-14T12:34:00Z"/>
        </w:rPr>
        <w:pPrChange w:id="605" w:author="Bambi C" w:date="2022-08-14T12:35:00Z">
          <w:pPr>
            <w:shd w:val="clear" w:color="auto" w:fill="FFFF00"/>
          </w:pPr>
        </w:pPrChange>
      </w:pPr>
      <w:ins w:id="606" w:author="Bambi C" w:date="2022-08-14T12:34:00Z">
        <w:r>
          <w:t xml:space="preserve">Add the starter file, "Assigment06_Starter.py," to your project. </w:t>
        </w:r>
      </w:ins>
    </w:p>
    <w:p w14:paraId="78B65986" w14:textId="2D048C73" w:rsidR="0068084C" w:rsidRDefault="0068084C" w:rsidP="00B34CB6">
      <w:pPr>
        <w:rPr>
          <w:ins w:id="607" w:author="Bambi C" w:date="2022-08-14T12:36:00Z"/>
        </w:rPr>
      </w:pPr>
      <w:ins w:id="608" w:author="Bambi C" w:date="2022-08-14T12:34:00Z">
        <w:r>
          <w:t>Add code to your script that performs the assignment’s task</w:t>
        </w:r>
      </w:ins>
      <w:ins w:id="609" w:author="Bambi C" w:date="2022-08-14T12:36:00Z">
        <w:r w:rsidR="002C1A44">
          <w:t>s:</w:t>
        </w:r>
      </w:ins>
    </w:p>
    <w:p w14:paraId="6BEDBDB9" w14:textId="6EC4E515" w:rsidR="002C1A44" w:rsidRDefault="00457A0D" w:rsidP="002C1A44">
      <w:pPr>
        <w:pStyle w:val="ListParagraph"/>
        <w:numPr>
          <w:ilvl w:val="0"/>
          <w:numId w:val="30"/>
        </w:numPr>
        <w:rPr>
          <w:ins w:id="610" w:author="Bambi C" w:date="2022-08-14T12:37:00Z"/>
        </w:rPr>
      </w:pPr>
      <w:ins w:id="611" w:author="Bambi C" w:date="2022-08-14T12:36:00Z">
        <w:r>
          <w:t xml:space="preserve">Step 1 – </w:t>
        </w:r>
      </w:ins>
      <w:ins w:id="612" w:author="Bambi C" w:date="2022-08-14T12:38:00Z">
        <w:r w:rsidR="00F929C1">
          <w:t>W</w:t>
        </w:r>
      </w:ins>
      <w:ins w:id="613" w:author="Bambi C" w:date="2022-08-14T12:36:00Z">
        <w:r>
          <w:t>hen the program sta</w:t>
        </w:r>
      </w:ins>
      <w:ins w:id="614" w:author="Bambi C" w:date="2022-08-14T12:37:00Z">
        <w:r>
          <w:t>rts, load data from ToDoFile.txt</w:t>
        </w:r>
      </w:ins>
    </w:p>
    <w:p w14:paraId="12CE1982" w14:textId="762C7094" w:rsidR="00457A0D" w:rsidRDefault="00F929C1" w:rsidP="002C1A44">
      <w:pPr>
        <w:pStyle w:val="ListParagraph"/>
        <w:numPr>
          <w:ilvl w:val="0"/>
          <w:numId w:val="30"/>
        </w:numPr>
        <w:rPr>
          <w:ins w:id="615" w:author="Bambi C" w:date="2022-08-14T12:38:00Z"/>
        </w:rPr>
      </w:pPr>
      <w:ins w:id="616" w:author="Bambi C" w:date="2022-08-14T12:38:00Z">
        <w:r>
          <w:t>Step 2 – Display a menu of choices to the user</w:t>
        </w:r>
      </w:ins>
    </w:p>
    <w:p w14:paraId="45985313" w14:textId="42B2AC5F" w:rsidR="00F929C1" w:rsidRDefault="00F929C1" w:rsidP="002C1A44">
      <w:pPr>
        <w:pStyle w:val="ListParagraph"/>
        <w:numPr>
          <w:ilvl w:val="0"/>
          <w:numId w:val="30"/>
        </w:numPr>
        <w:rPr>
          <w:ins w:id="617" w:author="Bambi C" w:date="2022-08-14T12:38:00Z"/>
        </w:rPr>
      </w:pPr>
      <w:ins w:id="618" w:author="Bambi C" w:date="2022-08-14T12:38:00Z">
        <w:r>
          <w:t>Step 3 – Show current data</w:t>
        </w:r>
      </w:ins>
    </w:p>
    <w:p w14:paraId="2D932CEA" w14:textId="57452559" w:rsidR="00F929C1" w:rsidRDefault="00F929C1" w:rsidP="002C1A44">
      <w:pPr>
        <w:pStyle w:val="ListParagraph"/>
        <w:numPr>
          <w:ilvl w:val="0"/>
          <w:numId w:val="30"/>
        </w:numPr>
        <w:rPr>
          <w:ins w:id="619" w:author="Bambi C" w:date="2022-08-14T12:38:00Z"/>
        </w:rPr>
      </w:pPr>
      <w:ins w:id="620" w:author="Bambi C" w:date="2022-08-14T12:38:00Z">
        <w:r>
          <w:t xml:space="preserve">Step 4 – </w:t>
        </w:r>
        <w:r w:rsidR="00AF1257">
          <w:t>Process user’s menu choice</w:t>
        </w:r>
      </w:ins>
    </w:p>
    <w:p w14:paraId="65D72433" w14:textId="0B5E2438" w:rsidR="00AF1257" w:rsidRDefault="00AF1257" w:rsidP="00AF1257">
      <w:pPr>
        <w:pStyle w:val="ListParagraph"/>
        <w:numPr>
          <w:ilvl w:val="1"/>
          <w:numId w:val="30"/>
        </w:numPr>
        <w:rPr>
          <w:ins w:id="621" w:author="Bambi C" w:date="2022-08-14T12:39:00Z"/>
        </w:rPr>
      </w:pPr>
      <w:ins w:id="622" w:author="Bambi C" w:date="2022-08-14T12:39:00Z">
        <w:r>
          <w:t>Menu option 1 – Add a new task</w:t>
        </w:r>
      </w:ins>
    </w:p>
    <w:p w14:paraId="1499B721" w14:textId="3198CEA1" w:rsidR="00AF1257" w:rsidRDefault="00AF1257" w:rsidP="00AF1257">
      <w:pPr>
        <w:pStyle w:val="ListParagraph"/>
        <w:numPr>
          <w:ilvl w:val="1"/>
          <w:numId w:val="30"/>
        </w:numPr>
        <w:rPr>
          <w:ins w:id="623" w:author="Bambi C" w:date="2022-08-14T12:39:00Z"/>
        </w:rPr>
      </w:pPr>
      <w:ins w:id="624" w:author="Bambi C" w:date="2022-08-14T12:39:00Z">
        <w:r>
          <w:t xml:space="preserve">Menu option 2 </w:t>
        </w:r>
        <w:r w:rsidR="002B47B8">
          <w:t>–</w:t>
        </w:r>
        <w:r>
          <w:t xml:space="preserve"> </w:t>
        </w:r>
        <w:r w:rsidR="002B47B8">
          <w:t>Remove an existing task</w:t>
        </w:r>
      </w:ins>
    </w:p>
    <w:p w14:paraId="431812DC" w14:textId="79D8409E" w:rsidR="002B47B8" w:rsidRDefault="002B47B8" w:rsidP="00AF1257">
      <w:pPr>
        <w:pStyle w:val="ListParagraph"/>
        <w:numPr>
          <w:ilvl w:val="1"/>
          <w:numId w:val="30"/>
        </w:numPr>
        <w:rPr>
          <w:ins w:id="625" w:author="Bambi C" w:date="2022-08-14T12:39:00Z"/>
        </w:rPr>
      </w:pPr>
      <w:ins w:id="626" w:author="Bambi C" w:date="2022-08-14T12:39:00Z">
        <w:r>
          <w:t>Menu option 3 – Save data to file</w:t>
        </w:r>
      </w:ins>
    </w:p>
    <w:p w14:paraId="26B41998" w14:textId="074B29ED" w:rsidR="002B47B8" w:rsidRDefault="002B47B8" w:rsidP="00AF1257">
      <w:pPr>
        <w:pStyle w:val="ListParagraph"/>
        <w:numPr>
          <w:ilvl w:val="1"/>
          <w:numId w:val="30"/>
        </w:numPr>
        <w:rPr>
          <w:ins w:id="627" w:author="Bambi C" w:date="2022-08-14T12:40:00Z"/>
        </w:rPr>
      </w:pPr>
      <w:ins w:id="628" w:author="Bambi C" w:date="2022-08-14T12:39:00Z">
        <w:r>
          <w:t>Menu option 4 – Exit the program</w:t>
        </w:r>
      </w:ins>
    </w:p>
    <w:p w14:paraId="57D2A6D5" w14:textId="0ED109CD" w:rsidR="001031C9" w:rsidRDefault="001031C9" w:rsidP="001031C9">
      <w:pPr>
        <w:rPr>
          <w:ins w:id="629" w:author="Bambi C" w:date="2022-08-14T12:34:00Z"/>
        </w:rPr>
        <w:pPrChange w:id="630" w:author="Bambi C" w:date="2022-08-14T12:40:00Z">
          <w:pPr>
            <w:shd w:val="clear" w:color="auto" w:fill="FFFF00"/>
          </w:pPr>
        </w:pPrChange>
      </w:pPr>
      <w:ins w:id="631" w:author="Bambi C" w:date="2022-08-14T12:40:00Z">
        <w:r>
          <w:t xml:space="preserve">Additional details of program requirements included in corresponding write-up, see Section </w:t>
        </w:r>
        <w:r>
          <w:fldChar w:fldCharType="begin"/>
        </w:r>
        <w:r>
          <w:instrText xml:space="preserve"> REF _Ref110341271 \r \h </w:instrText>
        </w:r>
        <w:r>
          <w:fldChar w:fldCharType="separate"/>
        </w:r>
        <w:r>
          <w:t>4.2.2</w:t>
        </w:r>
        <w:r>
          <w:fldChar w:fldCharType="end"/>
        </w:r>
        <w:r>
          <w:t>.x.</w:t>
        </w:r>
      </w:ins>
    </w:p>
    <w:p w14:paraId="0AEB608D" w14:textId="2C9CD58B" w:rsidR="00BE03C7" w:rsidDel="002C1A44" w:rsidRDefault="00BE03C7" w:rsidP="00B34CB6">
      <w:pPr>
        <w:rPr>
          <w:del w:id="632" w:author="Bambi C" w:date="2022-08-14T12:35:00Z"/>
        </w:rPr>
        <w:pPrChange w:id="633" w:author="Bambi C" w:date="2022-08-14T12:35:00Z">
          <w:pPr>
            <w:shd w:val="clear" w:color="auto" w:fill="FFFF00"/>
          </w:pPr>
        </w:pPrChange>
      </w:pPr>
    </w:p>
    <w:p w14:paraId="1690FFB3" w14:textId="698C1FBD" w:rsidR="00C123B0" w:rsidRDefault="00D96D43" w:rsidP="00B32A87">
      <w:r w:rsidRPr="00FA631C">
        <w:t>(Randall R., Assignment0</w:t>
      </w:r>
      <w:r w:rsidR="006D7BDE">
        <w:t>6</w:t>
      </w:r>
      <w:r w:rsidRPr="00F35D17">
        <w:t>_instructions.docx, Self-published, 2022)</w:t>
      </w:r>
      <w:r w:rsidR="0012556D" w:rsidRPr="00F35D17">
        <w:t>.</w:t>
      </w:r>
    </w:p>
    <w:p w14:paraId="5222EAC5" w14:textId="7C3C1C40" w:rsidR="008A1EBC" w:rsidRDefault="00C123B0" w:rsidP="000663EC">
      <w:pPr>
        <w:jc w:val="right"/>
      </w:pPr>
      <w:r w:rsidRPr="00216DE9">
        <w:t>[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begin"/>
      </w:r>
      <w:r w:rsidRPr="00EB462D">
        <w:instrText xml:space="preserve"> REF _Ref108280728 \h  \* MERGEFORMAT </w:instrTex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separate"/>
      </w:r>
      <w:r w:rsidR="00941E87" w:rsidRPr="002C103A">
        <w:t>Table of Cont</w:t>
      </w:r>
      <w:r w:rsidR="00941E87" w:rsidRPr="002C103A">
        <w:t>e</w:t>
      </w:r>
      <w:r w:rsidR="00941E87" w:rsidRPr="002C103A">
        <w:t>nts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end"/>
      </w:r>
      <w:r w:rsidRPr="00EB462D">
        <w:t>]</w:t>
      </w:r>
    </w:p>
    <w:p w14:paraId="62249EE9" w14:textId="385EFC1A" w:rsidR="000B09E2" w:rsidRDefault="00CC5FDB" w:rsidP="00BA272F">
      <w:pPr>
        <w:pStyle w:val="Heading3"/>
      </w:pPr>
      <w:bookmarkStart w:id="634" w:name="_Toc111401779"/>
      <w:r>
        <w:t>Out of scope</w:t>
      </w:r>
      <w:bookmarkEnd w:id="634"/>
    </w:p>
    <w:p w14:paraId="1CCCAD64" w14:textId="5AC54A1B" w:rsidR="00CC5FDB" w:rsidRDefault="00CC5FDB" w:rsidP="000B09E2">
      <w:r>
        <w:t>For the purpose</w:t>
      </w:r>
      <w:r w:rsidR="00A26E0A">
        <w:t>s</w:t>
      </w:r>
      <w:r>
        <w:t xml:space="preserve"> of this </w:t>
      </w:r>
      <w:ins w:id="635" w:author="Bambi C" w:date="2022-08-14T12:32:00Z">
        <w:r w:rsidR="00124ED6">
          <w:t>document, documentation is</w:t>
        </w:r>
      </w:ins>
      <w:ins w:id="636" w:author="Bambi C" w:date="2022-08-14T12:33:00Z">
        <w:r w:rsidR="00124ED6">
          <w:t xml:space="preserve"> limited to “Apply your knowledge” (Step 5) and “Document your knowledge” (Step 6) of the assignment. </w:t>
        </w:r>
      </w:ins>
      <w:del w:id="637" w:author="Bambi C" w:date="2022-08-14T12:32:00Z">
        <w:r w:rsidR="00696B0E" w:rsidDel="00124ED6">
          <w:delText xml:space="preserve">document, </w:delText>
        </w:r>
      </w:del>
      <w:del w:id="638" w:author="Bambi C" w:date="2022-08-14T12:33:00Z">
        <w:r w:rsidR="00696B0E" w:rsidDel="00124ED6">
          <w:delText>a</w:delText>
        </w:r>
      </w:del>
      <w:ins w:id="639" w:author="Bambi C" w:date="2022-08-14T12:33:00Z">
        <w:r w:rsidR="00124ED6">
          <w:t>A</w:t>
        </w:r>
      </w:ins>
      <w:r w:rsidR="00696B0E">
        <w:t xml:space="preserve">dditional assignment tasks related to “Post your Files to GitHub” </w:t>
      </w:r>
      <w:r w:rsidR="00183CDB">
        <w:t xml:space="preserve">(Step 7) </w:t>
      </w:r>
      <w:r w:rsidR="00696B0E">
        <w:t>through “Perform Peer Review”</w:t>
      </w:r>
      <w:r w:rsidR="00183CDB">
        <w:t xml:space="preserve"> (Step 1</w:t>
      </w:r>
      <w:ins w:id="640" w:author="Bambi C" w:date="2022-08-14T12:32:00Z">
        <w:r w:rsidR="00320B20">
          <w:t>1</w:t>
        </w:r>
      </w:ins>
      <w:del w:id="641" w:author="Bambi C" w:date="2022-08-14T12:32:00Z">
        <w:r w:rsidR="00183CDB" w:rsidDel="00320B20">
          <w:delText>0</w:delText>
        </w:r>
      </w:del>
      <w:r w:rsidR="00183CDB">
        <w:t>)</w:t>
      </w:r>
      <w:r w:rsidR="00696B0E">
        <w:t xml:space="preserve"> are not included in this write-up.</w:t>
      </w:r>
    </w:p>
    <w:p w14:paraId="70915062" w14:textId="447CC1F4" w:rsidR="00CC5FDB" w:rsidRDefault="00CC5FDB" w:rsidP="00CC5FDB">
      <w:pPr>
        <w:jc w:val="right"/>
      </w:pPr>
      <w:r w:rsidRPr="00216DE9">
        <w:t>[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begin"/>
      </w:r>
      <w:r w:rsidRPr="00EB462D">
        <w:instrText xml:space="preserve"> REF _Ref108280728 \h  \* MERGEFORMAT </w:instrTex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separate"/>
      </w:r>
      <w:r w:rsidRPr="002C103A">
        <w:t>Table of Contents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end"/>
      </w:r>
      <w:r w:rsidRPr="00EB462D">
        <w:t>]</w:t>
      </w:r>
    </w:p>
    <w:p w14:paraId="2914BF2F" w14:textId="3F436185" w:rsidR="003426A3" w:rsidRDefault="003426A3" w:rsidP="009E33F3">
      <w:pPr>
        <w:pStyle w:val="Heading3"/>
      </w:pPr>
      <w:bookmarkStart w:id="642" w:name="_Toc111401780"/>
      <w:r>
        <w:t>Lessons learned</w:t>
      </w:r>
      <w:bookmarkEnd w:id="642"/>
    </w:p>
    <w:p w14:paraId="3A5CD71C" w14:textId="124A5425" w:rsidR="001F6C15" w:rsidRDefault="003426A3" w:rsidP="003426A3">
      <w:r>
        <w:t>As weeks progress and assignments are graded, I thought it would be helpful to keep a log of comments received from prior assignments</w:t>
      </w:r>
      <w:r w:rsidR="00DE2733">
        <w:t xml:space="preserve"> (</w:t>
      </w:r>
      <w:r w:rsidR="00814C5D">
        <w:fldChar w:fldCharType="begin"/>
      </w:r>
      <w:r w:rsidR="00814C5D">
        <w:instrText xml:space="preserve"> REF _Ref110337438 \h </w:instrText>
      </w:r>
      <w:r w:rsidR="00814C5D">
        <w:fldChar w:fldCharType="separate"/>
      </w:r>
      <w:ins w:id="643" w:author="Bambi C" w:date="2022-08-14T12:41:00Z">
        <w:r w:rsidR="00F75282">
          <w:t xml:space="preserve">Figure </w:t>
        </w:r>
        <w:r w:rsidR="00F75282">
          <w:rPr>
            <w:noProof/>
          </w:rPr>
          <w:t>7</w:t>
        </w:r>
      </w:ins>
      <w:del w:id="644" w:author="Bambi C" w:date="2022-08-14T12:41:00Z">
        <w:r w:rsidR="00CE4503" w:rsidDel="00F75282">
          <w:delText xml:space="preserve">Figure </w:delText>
        </w:r>
        <w:r w:rsidR="00CE4503" w:rsidDel="00F75282">
          <w:rPr>
            <w:noProof/>
          </w:rPr>
          <w:delText>5</w:delText>
        </w:r>
      </w:del>
      <w:r w:rsidR="00814C5D">
        <w:fldChar w:fldCharType="end"/>
      </w:r>
      <w:r w:rsidR="00DE2733">
        <w:t>)</w:t>
      </w:r>
      <w:r>
        <w:t xml:space="preserve">. </w:t>
      </w:r>
      <w:r w:rsidR="001F6C15">
        <w:t>The simplest benefit is to serve as a log of lessons learned along the way</w:t>
      </w:r>
      <w:r w:rsidR="00CE4503">
        <w:t xml:space="preserve"> and more practically, as immediate reminders </w:t>
      </w:r>
      <w:r w:rsidR="005C7048">
        <w:t>to not</w:t>
      </w:r>
      <w:r w:rsidR="00CE4503">
        <w:t xml:space="preserve"> repeat the same mistakes</w:t>
      </w:r>
      <w:r w:rsidR="001F6C15">
        <w:t>.</w:t>
      </w:r>
      <w:r w:rsidR="002F6AA6">
        <w:t xml:space="preserve"> </w:t>
      </w:r>
      <w:r w:rsidR="002F6AA6" w:rsidRPr="009E33F3">
        <w:rPr>
          <w:i/>
          <w:iCs w:val="0"/>
        </w:rPr>
        <w:t>Steel sharpens steel.</w:t>
      </w:r>
    </w:p>
    <w:tbl>
      <w:tblPr>
        <w:tblStyle w:val="TableGrid"/>
        <w:tblW w:w="955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060"/>
        <w:gridCol w:w="5940"/>
        <w:gridCol w:w="1558"/>
      </w:tblGrid>
      <w:tr w:rsidR="001F6C15" w:rsidRPr="00BB3E5B" w14:paraId="6E2EEAB5" w14:textId="77777777" w:rsidTr="007A6661">
        <w:trPr>
          <w:tblHeader/>
        </w:trPr>
        <w:tc>
          <w:tcPr>
            <w:tcW w:w="2060" w:type="dxa"/>
            <w:shd w:val="clear" w:color="auto" w:fill="EEE6F3" w:themeFill="accent1" w:themeFillTint="33"/>
          </w:tcPr>
          <w:p w14:paraId="0467C285" w14:textId="3B79BE78" w:rsidR="001F6C15" w:rsidRDefault="001F6C15" w:rsidP="001F6C15">
            <w:pPr>
              <w:tabs>
                <w:tab w:val="left" w:pos="1258"/>
              </w:tabs>
              <w:rPr>
                <w:b/>
                <w:bCs/>
              </w:rPr>
            </w:pPr>
            <w:r w:rsidRPr="009E33F3">
              <w:rPr>
                <w:b/>
                <w:bCs/>
              </w:rPr>
              <w:t>Assignment</w:t>
            </w:r>
            <w:r w:rsidR="00CE7904" w:rsidRPr="00CE7904">
              <w:rPr>
                <w:b/>
                <w:bCs/>
              </w:rPr>
              <w:t xml:space="preserve"> </w:t>
            </w:r>
            <w:r w:rsidR="00DE2733">
              <w:rPr>
                <w:b/>
                <w:bCs/>
              </w:rPr>
              <w:t>f</w:t>
            </w:r>
            <w:r w:rsidR="00CE7904" w:rsidRPr="00CE7904">
              <w:rPr>
                <w:b/>
                <w:bCs/>
              </w:rPr>
              <w:t>ilename</w:t>
            </w:r>
          </w:p>
          <w:p w14:paraId="4E287568" w14:textId="348F9C31" w:rsidR="00DE2733" w:rsidRPr="00CE7904" w:rsidRDefault="00DE2733" w:rsidP="009E33F3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</w:p>
        </w:tc>
        <w:tc>
          <w:tcPr>
            <w:tcW w:w="5940" w:type="dxa"/>
            <w:shd w:val="clear" w:color="auto" w:fill="EEE6F3" w:themeFill="accent1" w:themeFillTint="33"/>
          </w:tcPr>
          <w:p w14:paraId="012CE709" w14:textId="73BD3C48" w:rsidR="00DE2733" w:rsidRPr="009E33F3" w:rsidRDefault="001F6C15" w:rsidP="00BB3E5B">
            <w:pPr>
              <w:tabs>
                <w:tab w:val="left" w:pos="1258"/>
              </w:tabs>
              <w:rPr>
                <w:b/>
                <w:bCs/>
              </w:rPr>
            </w:pPr>
            <w:r w:rsidRPr="00CE7904">
              <w:rPr>
                <w:b/>
                <w:bCs/>
              </w:rPr>
              <w:t>Comment</w:t>
            </w:r>
          </w:p>
        </w:tc>
        <w:tc>
          <w:tcPr>
            <w:tcW w:w="1558" w:type="dxa"/>
            <w:shd w:val="clear" w:color="auto" w:fill="EEE6F3" w:themeFill="accent1" w:themeFillTint="33"/>
          </w:tcPr>
          <w:p w14:paraId="32A7E5FD" w14:textId="66579F79" w:rsidR="001F6C15" w:rsidRPr="00CE7904" w:rsidRDefault="00D55D27" w:rsidP="009E33F3">
            <w:pPr>
              <w:tabs>
                <w:tab w:val="left" w:pos="1258"/>
              </w:tabs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</w:rPr>
              <w:t>Penalties</w:t>
            </w:r>
          </w:p>
        </w:tc>
      </w:tr>
      <w:tr w:rsidR="001F6C15" w:rsidRPr="00BB3E5B" w14:paraId="6DA4F809" w14:textId="77777777" w:rsidTr="007A6661">
        <w:tc>
          <w:tcPr>
            <w:tcW w:w="2060" w:type="dxa"/>
          </w:tcPr>
          <w:p w14:paraId="6A57F012" w14:textId="2B4071CC" w:rsidR="001F6C15" w:rsidRPr="009E33F3" w:rsidRDefault="00CE7904" w:rsidP="00BB3E5B">
            <w:pPr>
              <w:tabs>
                <w:tab w:val="left" w:pos="1258"/>
              </w:tabs>
            </w:pPr>
            <w:r w:rsidRPr="00CE7904">
              <w:t>A01-RSar.docx</w:t>
            </w:r>
          </w:p>
        </w:tc>
        <w:tc>
          <w:tcPr>
            <w:tcW w:w="5940" w:type="dxa"/>
          </w:tcPr>
          <w:p w14:paraId="01F55B98" w14:textId="77777777" w:rsidR="00DE2733" w:rsidRDefault="00DE2733" w:rsidP="00DE2733">
            <w:pPr>
              <w:tabs>
                <w:tab w:val="left" w:pos="1258"/>
              </w:tabs>
            </w:pPr>
            <w:r>
              <w:t xml:space="preserve">end the file with </w:t>
            </w:r>
          </w:p>
          <w:p w14:paraId="3DC964EF" w14:textId="3EC7530E" w:rsidR="00DE2733" w:rsidRDefault="00DE2733" w:rsidP="00DE2733">
            <w:pPr>
              <w:tabs>
                <w:tab w:val="left" w:pos="1258"/>
              </w:tabs>
            </w:pPr>
            <w:r>
              <w:t>print(</w:t>
            </w:r>
            <w:r w:rsidR="00D55D27">
              <w:t>‘</w:t>
            </w:r>
            <w:r>
              <w:t>(Press Enter to End Program)</w:t>
            </w:r>
            <w:r w:rsidR="00D55D27">
              <w:t>’</w:t>
            </w:r>
            <w:r>
              <w:t>) #Conclusion line</w:t>
            </w:r>
          </w:p>
          <w:p w14:paraId="03704CCB" w14:textId="77777777" w:rsidR="00DE2733" w:rsidRDefault="00DE2733" w:rsidP="00DE2733">
            <w:pPr>
              <w:tabs>
                <w:tab w:val="left" w:pos="1258"/>
              </w:tabs>
            </w:pPr>
            <w:r>
              <w:t>input()</w:t>
            </w:r>
          </w:p>
          <w:p w14:paraId="3CC9E41F" w14:textId="326FBB46" w:rsidR="00DE2733" w:rsidRPr="00CE7904" w:rsidRDefault="00DE2733" w:rsidP="00DE2733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284156A0" w14:textId="0456E8C1" w:rsidR="001F6C15" w:rsidRPr="009E33F3" w:rsidRDefault="00DE2733" w:rsidP="009E33F3">
            <w:pPr>
              <w:tabs>
                <w:tab w:val="left" w:pos="1258"/>
              </w:tabs>
              <w:jc w:val="center"/>
            </w:pPr>
            <w:r>
              <w:t>-2</w:t>
            </w:r>
          </w:p>
        </w:tc>
      </w:tr>
      <w:tr w:rsidR="00CE7904" w:rsidRPr="00BB3E5B" w14:paraId="0FE7D0C7" w14:textId="77777777" w:rsidTr="007A6661">
        <w:tc>
          <w:tcPr>
            <w:tcW w:w="2060" w:type="dxa"/>
          </w:tcPr>
          <w:p w14:paraId="7B52249F" w14:textId="727E5D3B" w:rsidR="00CE7904" w:rsidRPr="009E33F3" w:rsidRDefault="00CE7904" w:rsidP="00BB3E5B">
            <w:pPr>
              <w:tabs>
                <w:tab w:val="left" w:pos="1258"/>
              </w:tabs>
            </w:pPr>
            <w:r w:rsidRPr="00CE7904">
              <w:t>A0</w:t>
            </w:r>
            <w:r>
              <w:t>2</w:t>
            </w:r>
            <w:r w:rsidRPr="00CE7904">
              <w:t>-R</w:t>
            </w:r>
            <w:r w:rsidR="00B32A87">
              <w:t>S</w:t>
            </w:r>
            <w:r w:rsidRPr="00CE7904">
              <w:t>ar.docx</w:t>
            </w:r>
          </w:p>
        </w:tc>
        <w:tc>
          <w:tcPr>
            <w:tcW w:w="5940" w:type="dxa"/>
          </w:tcPr>
          <w:p w14:paraId="2FE84A05" w14:textId="77777777" w:rsidR="00CE7904" w:rsidRDefault="00DE2733" w:rsidP="00BB3E5B">
            <w:pPr>
              <w:tabs>
                <w:tab w:val="left" w:pos="1258"/>
              </w:tabs>
            </w:pPr>
            <w:r w:rsidRPr="00DE2733">
              <w:t xml:space="preserve">any figure# in a caption below a images/code snippet is referenced by </w:t>
            </w:r>
            <w:r w:rsidRPr="00DE2733">
              <w:lastRenderedPageBreak/>
              <w:t>figure # in the text written up above</w:t>
            </w:r>
          </w:p>
          <w:p w14:paraId="40647E2B" w14:textId="26629B30" w:rsidR="00DE2733" w:rsidRPr="00CE7904" w:rsidRDefault="00DE2733" w:rsidP="00BB3E5B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6A490F96" w14:textId="13820781" w:rsidR="00CE7904" w:rsidRPr="009E33F3" w:rsidRDefault="00DE2733" w:rsidP="009E33F3">
            <w:pPr>
              <w:keepNext/>
              <w:tabs>
                <w:tab w:val="left" w:pos="1258"/>
              </w:tabs>
              <w:jc w:val="center"/>
            </w:pPr>
            <w:r>
              <w:lastRenderedPageBreak/>
              <w:t>-1</w:t>
            </w:r>
          </w:p>
        </w:tc>
      </w:tr>
      <w:tr w:rsidR="00CE7904" w:rsidRPr="00BB3E5B" w14:paraId="52F92B71" w14:textId="77777777" w:rsidTr="007A6661">
        <w:tc>
          <w:tcPr>
            <w:tcW w:w="2060" w:type="dxa"/>
          </w:tcPr>
          <w:p w14:paraId="4F95347B" w14:textId="10FC0705" w:rsidR="00CE7904" w:rsidRPr="00CE7904" w:rsidRDefault="00CE7904" w:rsidP="00BB3E5B">
            <w:pPr>
              <w:tabs>
                <w:tab w:val="left" w:pos="1258"/>
              </w:tabs>
            </w:pPr>
            <w:r w:rsidRPr="00CE7904">
              <w:t>A0</w:t>
            </w:r>
            <w:r>
              <w:t>3</w:t>
            </w:r>
            <w:r w:rsidRPr="00CE7904">
              <w:t>-R</w:t>
            </w:r>
            <w:r w:rsidR="00B32A87">
              <w:t>S</w:t>
            </w:r>
            <w:r w:rsidRPr="00CE7904">
              <w:t>ar.docx</w:t>
            </w:r>
          </w:p>
        </w:tc>
        <w:tc>
          <w:tcPr>
            <w:tcW w:w="5940" w:type="dxa"/>
          </w:tcPr>
          <w:p w14:paraId="1F6EEBC2" w14:textId="77777777" w:rsidR="00CE7904" w:rsidRDefault="00DE2733" w:rsidP="00BB3E5B">
            <w:pPr>
              <w:tabs>
                <w:tab w:val="left" w:pos="1258"/>
              </w:tabs>
            </w:pPr>
            <w:r w:rsidRPr="00DE2733">
              <w:t>Filename should be: HomeInventory.py</w:t>
            </w:r>
          </w:p>
          <w:p w14:paraId="2A0B28DA" w14:textId="311C22C7" w:rsidR="00DE2733" w:rsidRPr="00CE7904" w:rsidRDefault="00DE2733" w:rsidP="00BB3E5B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092B08B1" w14:textId="3F9BAE0E" w:rsidR="00CE7904" w:rsidRPr="00CE7904" w:rsidRDefault="00DE2733" w:rsidP="00CE7904">
            <w:pPr>
              <w:keepNext/>
              <w:tabs>
                <w:tab w:val="left" w:pos="1258"/>
              </w:tabs>
              <w:jc w:val="center"/>
            </w:pPr>
            <w:r>
              <w:t>-2</w:t>
            </w:r>
          </w:p>
        </w:tc>
      </w:tr>
      <w:tr w:rsidR="00C41FCE" w:rsidRPr="00BB3E5B" w14:paraId="5477BF72" w14:textId="77777777" w:rsidTr="007A6661">
        <w:tc>
          <w:tcPr>
            <w:tcW w:w="2060" w:type="dxa"/>
          </w:tcPr>
          <w:p w14:paraId="1831D5F9" w14:textId="048B669D" w:rsidR="00C41FCE" w:rsidRPr="00CE7904" w:rsidRDefault="00C41FCE" w:rsidP="00C41FCE">
            <w:pPr>
              <w:tabs>
                <w:tab w:val="left" w:pos="1258"/>
              </w:tabs>
            </w:pPr>
            <w:r w:rsidRPr="00CE7904">
              <w:t>A0</w:t>
            </w:r>
            <w:r>
              <w:t>4</w:t>
            </w:r>
            <w:r w:rsidRPr="00CE7904">
              <w:t>-R</w:t>
            </w:r>
            <w:r>
              <w:t>S</w:t>
            </w:r>
            <w:r w:rsidRPr="00CE7904">
              <w:t>ar.docx</w:t>
            </w:r>
          </w:p>
        </w:tc>
        <w:tc>
          <w:tcPr>
            <w:tcW w:w="5940" w:type="dxa"/>
          </w:tcPr>
          <w:p w14:paraId="59A87044" w14:textId="77777777" w:rsidR="00A5710B" w:rsidRDefault="00C41FCE" w:rsidP="00C41FCE">
            <w:pPr>
              <w:tabs>
                <w:tab w:val="left" w:pos="1258"/>
              </w:tabs>
            </w:pPr>
            <w:r w:rsidRPr="001D7E5F">
              <w:t>the save/exit option didn't ask me if i wanted to save to the file</w:t>
            </w:r>
            <w:r w:rsidR="007B2D99">
              <w:t xml:space="preserve"> </w:t>
            </w:r>
          </w:p>
          <w:p w14:paraId="2043E1D4" w14:textId="77777777" w:rsidR="00A5710B" w:rsidRDefault="00A5710B" w:rsidP="00C41FCE">
            <w:pPr>
              <w:tabs>
                <w:tab w:val="left" w:pos="1258"/>
              </w:tabs>
            </w:pPr>
          </w:p>
          <w:p w14:paraId="5ADF1875" w14:textId="577FD689" w:rsidR="00C41FCE" w:rsidRDefault="00A5710B" w:rsidP="00C41FCE">
            <w:pPr>
              <w:tabs>
                <w:tab w:val="left" w:pos="1258"/>
              </w:tabs>
            </w:pPr>
            <w:r>
              <w:t xml:space="preserve">Note: </w:t>
            </w:r>
            <w:r w:rsidR="007B2D99">
              <w:t xml:space="preserve">see Figure 5 - </w:t>
            </w:r>
            <w:r w:rsidRPr="00A5710B">
              <w:t>Assignment04_instructions</w:t>
            </w:r>
            <w:r>
              <w:t>.docx</w:t>
            </w:r>
          </w:p>
          <w:p w14:paraId="4AEA7DA9" w14:textId="4499C9CA" w:rsidR="00C41FCE" w:rsidRPr="00DE2733" w:rsidRDefault="00C41FCE" w:rsidP="00C41FCE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20E38BD2" w14:textId="771C5BC6" w:rsidR="00C41FCE" w:rsidRDefault="00C41FCE" w:rsidP="00C41FCE">
            <w:pPr>
              <w:keepNext/>
              <w:tabs>
                <w:tab w:val="left" w:pos="1258"/>
              </w:tabs>
              <w:jc w:val="center"/>
            </w:pPr>
            <w:r>
              <w:t>-2</w:t>
            </w:r>
          </w:p>
        </w:tc>
      </w:tr>
      <w:tr w:rsidR="004D593A" w:rsidRPr="00BB3E5B" w14:paraId="61AA24C8" w14:textId="77777777" w:rsidTr="007A6661">
        <w:trPr>
          <w:ins w:id="645" w:author="Bambi C" w:date="2022-08-13T10:05:00Z"/>
        </w:trPr>
        <w:tc>
          <w:tcPr>
            <w:tcW w:w="2060" w:type="dxa"/>
          </w:tcPr>
          <w:p w14:paraId="7930FB69" w14:textId="23FC6B94" w:rsidR="004D593A" w:rsidRPr="00CE7904" w:rsidRDefault="004D593A" w:rsidP="00C41FCE">
            <w:pPr>
              <w:tabs>
                <w:tab w:val="left" w:pos="1258"/>
              </w:tabs>
              <w:rPr>
                <w:ins w:id="646" w:author="Bambi C" w:date="2022-08-13T10:05:00Z"/>
              </w:rPr>
            </w:pPr>
            <w:ins w:id="647" w:author="Bambi C" w:date="2022-08-13T10:05:00Z">
              <w:r>
                <w:t>A05-RSar.docx</w:t>
              </w:r>
            </w:ins>
          </w:p>
        </w:tc>
        <w:tc>
          <w:tcPr>
            <w:tcW w:w="5940" w:type="dxa"/>
          </w:tcPr>
          <w:p w14:paraId="4841347E" w14:textId="77777777" w:rsidR="004D593A" w:rsidRDefault="007A6661" w:rsidP="00C41FCE">
            <w:pPr>
              <w:tabs>
                <w:tab w:val="left" w:pos="1258"/>
              </w:tabs>
              <w:rPr>
                <w:ins w:id="648" w:author="Bambi C" w:date="2022-08-13T10:06:00Z"/>
              </w:rPr>
            </w:pPr>
            <w:ins w:id="649" w:author="Bambi C" w:date="2022-08-13T10:06:00Z">
              <w:r w:rsidRPr="007A6661">
                <w:t>Needed to post a link to your GitHub site on the assignment textbox</w:t>
              </w:r>
            </w:ins>
          </w:p>
          <w:p w14:paraId="6729F217" w14:textId="412BCC16" w:rsidR="007A6661" w:rsidRPr="001D7E5F" w:rsidRDefault="007A6661" w:rsidP="00C41FCE">
            <w:pPr>
              <w:tabs>
                <w:tab w:val="left" w:pos="1258"/>
              </w:tabs>
              <w:rPr>
                <w:ins w:id="650" w:author="Bambi C" w:date="2022-08-13T10:05:00Z"/>
              </w:rPr>
            </w:pPr>
          </w:p>
        </w:tc>
        <w:tc>
          <w:tcPr>
            <w:tcW w:w="1558" w:type="dxa"/>
          </w:tcPr>
          <w:p w14:paraId="4F393B70" w14:textId="7C01F388" w:rsidR="004D593A" w:rsidRDefault="007A6661" w:rsidP="00C41FCE">
            <w:pPr>
              <w:keepNext/>
              <w:tabs>
                <w:tab w:val="left" w:pos="1258"/>
              </w:tabs>
              <w:jc w:val="center"/>
              <w:rPr>
                <w:ins w:id="651" w:author="Bambi C" w:date="2022-08-13T10:05:00Z"/>
              </w:rPr>
            </w:pPr>
            <w:ins w:id="652" w:author="Bambi C" w:date="2022-08-13T10:06:00Z">
              <w:r>
                <w:t>-1</w:t>
              </w:r>
            </w:ins>
          </w:p>
        </w:tc>
      </w:tr>
    </w:tbl>
    <w:p w14:paraId="69CC9111" w14:textId="0DF73782" w:rsidR="001F6C15" w:rsidRDefault="00CE7904" w:rsidP="000606C4">
      <w:pPr>
        <w:pStyle w:val="Caption"/>
      </w:pPr>
      <w:bookmarkStart w:id="653" w:name="_Ref110337438"/>
      <w:r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654" w:author="Bambi C" w:date="2022-08-14T12:52:00Z">
        <w:r w:rsidR="00A77FF4">
          <w:rPr>
            <w:noProof/>
          </w:rPr>
          <w:t>7</w:t>
        </w:r>
      </w:ins>
      <w:del w:id="655" w:author="Bambi C" w:date="2022-08-14T12:16:00Z">
        <w:r w:rsidR="008E6F01" w:rsidDel="00B43797">
          <w:rPr>
            <w:noProof/>
          </w:rPr>
          <w:delText>5</w:delText>
        </w:r>
      </w:del>
      <w:r w:rsidR="00DE6474">
        <w:rPr>
          <w:noProof/>
        </w:rPr>
        <w:fldChar w:fldCharType="end"/>
      </w:r>
      <w:bookmarkEnd w:id="653"/>
      <w:r>
        <w:t>. Table of review comments from prior assignments</w:t>
      </w:r>
    </w:p>
    <w:p w14:paraId="45B150EA" w14:textId="678B99F6" w:rsidR="003426A3" w:rsidRDefault="003426A3" w:rsidP="003426A3">
      <w:pPr>
        <w:jc w:val="right"/>
      </w:pPr>
      <w:r w:rsidRPr="00216DE9">
        <w:t>[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begin"/>
      </w:r>
      <w:r w:rsidRPr="00EB462D">
        <w:instrText xml:space="preserve"> REF _Ref108280728 \h  \* MERGEFORMAT </w:instrTex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separate"/>
      </w:r>
      <w:r w:rsidRPr="002C103A">
        <w:t>Table of Contents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end"/>
      </w:r>
      <w:r w:rsidRPr="00EB462D">
        <w:t>]</w:t>
      </w:r>
    </w:p>
    <w:p w14:paraId="7D703662" w14:textId="6C224A79" w:rsidR="008A1EBC" w:rsidRDefault="00675A6C" w:rsidP="00202024">
      <w:pPr>
        <w:pStyle w:val="Heading2"/>
      </w:pPr>
      <w:bookmarkStart w:id="656" w:name="_Toc111401781"/>
      <w:r>
        <w:t>Design</w:t>
      </w:r>
      <w:bookmarkEnd w:id="656"/>
    </w:p>
    <w:p w14:paraId="7D505DEB" w14:textId="779EA4C4" w:rsidR="00202024" w:rsidRDefault="00F75165" w:rsidP="00202024">
      <w:r>
        <w:t xml:space="preserve">This section includes the relevant components in the Python code </w:t>
      </w:r>
      <w:r w:rsidR="001D31C2">
        <w:t>that compose my proposed solution to the assignment.</w:t>
      </w:r>
    </w:p>
    <w:p w14:paraId="1C23E120" w14:textId="78D1EFC2" w:rsidR="00C123B0" w:rsidRDefault="00C123B0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1112929B" w14:textId="6B096E13" w:rsidR="00936033" w:rsidRDefault="00814C5D" w:rsidP="009E33F3">
      <w:pPr>
        <w:pStyle w:val="Heading3"/>
      </w:pPr>
      <w:bookmarkStart w:id="657" w:name="_Toc111401782"/>
      <w:r>
        <w:t>Standard elements</w:t>
      </w:r>
      <w:bookmarkEnd w:id="657"/>
    </w:p>
    <w:p w14:paraId="569FA314" w14:textId="1404C628" w:rsidR="003426A3" w:rsidRDefault="003426A3" w:rsidP="003426A3">
      <w:pPr>
        <w:pStyle w:val="Heading4"/>
      </w:pPr>
      <w:bookmarkStart w:id="658" w:name="_Ref110936552"/>
      <w:bookmarkStart w:id="659" w:name="_Toc111401783"/>
      <w:r>
        <w:t>Code style</w:t>
      </w:r>
      <w:bookmarkEnd w:id="658"/>
      <w:bookmarkEnd w:id="659"/>
    </w:p>
    <w:p w14:paraId="45402D7A" w14:textId="3A3769EC" w:rsidR="003426A3" w:rsidRDefault="003426A3" w:rsidP="003426A3">
      <w:r>
        <w:t>By default, PyCharm will automatically perform checks of code style for PEP 8 (</w:t>
      </w:r>
      <w:r w:rsidRPr="00083C61">
        <w:t xml:space="preserve">JetBrains, </w:t>
      </w:r>
      <w:hyperlink r:id="rId11" w:anchor="df2e3bcf" w:history="1">
        <w:r w:rsidRPr="00F77B54">
          <w:rPr>
            <w:rStyle w:val="Hyperlink"/>
          </w:rPr>
          <w:t>https://www.jetbrains.com/help/pycharm/tutorial-code-quality-assistance-tips-and-tricks.html#df2e3bcf</w:t>
        </w:r>
      </w:hyperlink>
      <w:r w:rsidRPr="00083C61">
        <w:t>, 2022</w:t>
      </w:r>
      <w:r>
        <w:t>)</w:t>
      </w:r>
      <w:r w:rsidRPr="00083C61">
        <w:t xml:space="preserve"> (External site)</w:t>
      </w:r>
      <w:r>
        <w:t>. I made a conscious decision to follow the Problems/Solutions PyCharm identified, which in some cases conflict with the code style taught in class / prior assignments</w:t>
      </w:r>
      <w:r w:rsidR="00D55D27">
        <w:t xml:space="preserve"> </w:t>
      </w:r>
      <w:r w:rsidR="000606C4">
        <w:t>–</w:t>
      </w:r>
      <w:r w:rsidR="00D55D27">
        <w:t xml:space="preserve"> </w:t>
      </w:r>
      <w:r w:rsidR="000606C4">
        <w:t>honestly, it makes reading for errors in PyCharm a lot easier without having to mess with config settings of the feature</w:t>
      </w:r>
      <w:r>
        <w:t>.</w:t>
      </w:r>
    </w:p>
    <w:p w14:paraId="4A1D7AC9" w14:textId="77777777" w:rsidR="003426A3" w:rsidRDefault="003426A3" w:rsidP="003426A3">
      <w:r>
        <w:t xml:space="preserve">For more information about PEP 8 code style guide: </w:t>
      </w:r>
      <w:hyperlink r:id="rId12" w:history="1">
        <w:r w:rsidRPr="00F77B54">
          <w:rPr>
            <w:rStyle w:val="Hyperlink"/>
          </w:rPr>
          <w:t>https://peps.python.org/pep-0008/</w:t>
        </w:r>
      </w:hyperlink>
      <w:r>
        <w:t xml:space="preserve"> </w:t>
      </w:r>
    </w:p>
    <w:p w14:paraId="39245E86" w14:textId="1A4E3B86" w:rsidR="00E54D5B" w:rsidRDefault="00E54D5B" w:rsidP="00BA272F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5BF8EB00" w14:textId="3D8A469E" w:rsidR="00A4695C" w:rsidRDefault="00E54D5B" w:rsidP="00BA272F">
      <w:pPr>
        <w:pStyle w:val="Heading4"/>
      </w:pPr>
      <w:bookmarkStart w:id="660" w:name="_Toc111401784"/>
      <w:r>
        <w:t>Exception</w:t>
      </w:r>
      <w:r w:rsidR="00482238">
        <w:t>s</w:t>
      </w:r>
      <w:bookmarkEnd w:id="660"/>
    </w:p>
    <w:p w14:paraId="24367317" w14:textId="5268F6F1" w:rsidR="00E54D5B" w:rsidRDefault="000D5286" w:rsidP="00BA272F">
      <w:r>
        <w:t>Since I will be modifying “base code” provided, I have</w:t>
      </w:r>
      <w:r w:rsidR="00BD10C9">
        <w:t xml:space="preserve"> not changed the variable naming convention </w:t>
      </w:r>
      <w:r w:rsidR="00E54A47">
        <w:t xml:space="preserve">to keep code more comparable to the code submitted by classmates. </w:t>
      </w:r>
      <w:r w:rsidR="00B95718">
        <w:t xml:space="preserve">In other circumstances, I will confirm to the code style specified in Section </w:t>
      </w:r>
      <w:r w:rsidR="00E47F57">
        <w:fldChar w:fldCharType="begin"/>
      </w:r>
      <w:r w:rsidR="00E47F57">
        <w:instrText xml:space="preserve"> REF _Ref110936552 \r \h </w:instrText>
      </w:r>
      <w:r w:rsidR="00E47F57">
        <w:fldChar w:fldCharType="separate"/>
      </w:r>
      <w:r w:rsidR="00E47F57">
        <w:t>4.2.1.1</w:t>
      </w:r>
      <w:r w:rsidR="00E47F57">
        <w:fldChar w:fldCharType="end"/>
      </w:r>
      <w:r w:rsidR="00E47F57">
        <w:t>.</w:t>
      </w:r>
    </w:p>
    <w:p w14:paraId="44A631DC" w14:textId="115926E9" w:rsidR="003426A3" w:rsidRPr="00202024" w:rsidRDefault="003426A3" w:rsidP="000606C4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4A1F4A95" w14:textId="0CEAA589" w:rsidR="00265303" w:rsidRDefault="00AC3005" w:rsidP="009E33F3">
      <w:pPr>
        <w:pStyle w:val="Heading4"/>
      </w:pPr>
      <w:bookmarkStart w:id="661" w:name="_Toc111401785"/>
      <w:r>
        <w:t>Script header</w:t>
      </w:r>
      <w:bookmarkEnd w:id="661"/>
    </w:p>
    <w:p w14:paraId="7DBBEA28" w14:textId="0C57D33F" w:rsidR="00265303" w:rsidRDefault="00AD4176" w:rsidP="00B22B01">
      <w:r>
        <w:t>In the script header (</w:t>
      </w:r>
      <w:r w:rsidR="004D350E">
        <w:t xml:space="preserve">top of </w:t>
      </w:r>
      <w:r>
        <w:t xml:space="preserve">the </w:t>
      </w:r>
      <w:r w:rsidR="004D350E">
        <w:t>script file</w:t>
      </w:r>
      <w:r>
        <w:t>)</w:t>
      </w:r>
      <w:r w:rsidR="00021FB8">
        <w:t>, the following information must be recorded in the following format</w:t>
      </w:r>
      <w:r w:rsidR="00011F62">
        <w:t xml:space="preserve"> (</w:t>
      </w:r>
      <w:r w:rsidR="005332AB">
        <w:fldChar w:fldCharType="begin"/>
      </w:r>
      <w:r w:rsidR="005332AB">
        <w:instrText xml:space="preserve"> REF _Ref109673335 \h </w:instrText>
      </w:r>
      <w:r w:rsidR="005332AB">
        <w:fldChar w:fldCharType="separate"/>
      </w:r>
      <w:ins w:id="662" w:author="Bambi C" w:date="2022-08-14T12:41:00Z">
        <w:r w:rsidR="00760C9D">
          <w:t xml:space="preserve">Figure </w:t>
        </w:r>
        <w:r w:rsidR="00760C9D">
          <w:rPr>
            <w:noProof/>
          </w:rPr>
          <w:t>8</w:t>
        </w:r>
      </w:ins>
      <w:del w:id="663" w:author="Bambi C" w:date="2022-08-14T12:41:00Z">
        <w:r w:rsidR="000A514E" w:rsidDel="00760C9D">
          <w:delText xml:space="preserve">Figure </w:delText>
        </w:r>
        <w:r w:rsidR="000A514E" w:rsidDel="00760C9D">
          <w:rPr>
            <w:noProof/>
          </w:rPr>
          <w:delText>6</w:delText>
        </w:r>
      </w:del>
      <w:r w:rsidR="005332AB">
        <w:fldChar w:fldCharType="end"/>
      </w:r>
      <w:r w:rsidR="00011F62">
        <w:t>)</w:t>
      </w:r>
      <w:r w:rsidR="00582C03">
        <w:t>:</w:t>
      </w:r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497288" w:themeFill="accent4" w:themeFillShade="BF"/>
        <w:tblLook w:val="04A0" w:firstRow="1" w:lastRow="0" w:firstColumn="1" w:lastColumn="0" w:noHBand="0" w:noVBand="1"/>
      </w:tblPr>
      <w:tblGrid>
        <w:gridCol w:w="8928"/>
      </w:tblGrid>
      <w:tr w:rsidR="00021FB8" w14:paraId="6023067E" w14:textId="77777777" w:rsidTr="00C97B4A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7065CDF9" w14:textId="37C4EF5F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</w:t>
            </w:r>
            <w:r w:rsidR="00756DD2">
              <w:rPr>
                <w:rFonts w:ascii="Consolas" w:hAnsi="Consolas" w:cs="Consolas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-------------------------------</w:t>
            </w:r>
            <w:r w:rsidR="00756DD2">
              <w:rPr>
                <w:rFonts w:ascii="Consolas" w:hAnsi="Consolas" w:cs="Consolas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</w:t>
            </w:r>
          </w:p>
          <w:p w14:paraId="0C9BB79B" w14:textId="4F5C0236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lastRenderedPageBreak/>
              <w:t xml:space="preserve"># Title: </w:t>
            </w:r>
            <w:r w:rsidR="00026431" w:rsidRPr="009E33F3">
              <w:rPr>
                <w:rFonts w:ascii="Consolas" w:hAnsi="Consolas" w:cs="Consolas"/>
                <w:iCs w:val="0"/>
                <w:color w:val="000000" w:themeColor="text1"/>
              </w:rPr>
              <w:t>Assignment</w:t>
            </w:r>
            <w:r w:rsidR="005E1C18" w:rsidRPr="009E33F3">
              <w:rPr>
                <w:rFonts w:ascii="Consolas" w:hAnsi="Consolas" w:cs="Consolas"/>
                <w:iCs w:val="0"/>
                <w:color w:val="000000" w:themeColor="text1"/>
              </w:rPr>
              <w:t>##</w:t>
            </w:r>
          </w:p>
          <w:p w14:paraId="4CDF6962" w14:textId="77777777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 Dev: RSar</w:t>
            </w:r>
          </w:p>
          <w:p w14:paraId="31DAB7A8" w14:textId="4A55D257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 xml:space="preserve"># Desc: </w:t>
            </w:r>
            <w:r w:rsidR="005E1C18" w:rsidRPr="009E33F3">
              <w:rPr>
                <w:rFonts w:ascii="Consolas" w:hAnsi="Consolas" w:cs="Consolas"/>
                <w:iCs w:val="0"/>
                <w:color w:val="000000" w:themeColor="text1"/>
              </w:rPr>
              <w:t>short description of script</w:t>
            </w:r>
          </w:p>
          <w:p w14:paraId="2EC486D1" w14:textId="77777777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 ChangeLog: (date,name,change)</w:t>
            </w:r>
          </w:p>
          <w:p w14:paraId="4474D126" w14:textId="74FE3F23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 xml:space="preserve">#            </w:t>
            </w:r>
            <w:del w:id="664" w:author="Bambi C" w:date="2022-08-13T10:18:00Z">
              <w:r w:rsidRPr="009E33F3" w:rsidDel="008E1062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</w:delText>
              </w:r>
            </w:del>
            <w:r w:rsidR="00FB785E" w:rsidRPr="009E33F3">
              <w:rPr>
                <w:rFonts w:ascii="Consolas" w:hAnsi="Consolas" w:cs="Consolas"/>
                <w:iCs w:val="0"/>
                <w:color w:val="000000" w:themeColor="text1"/>
              </w:rPr>
              <w:t>yyyy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/mm/</w:t>
            </w:r>
            <w:r w:rsidR="00FB785E" w:rsidRPr="009E33F3">
              <w:rPr>
                <w:rFonts w:ascii="Consolas" w:hAnsi="Consolas" w:cs="Consolas"/>
                <w:iCs w:val="0"/>
                <w:color w:val="000000" w:themeColor="text1"/>
              </w:rPr>
              <w:t>dd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, Dev, Created File</w:t>
            </w:r>
          </w:p>
          <w:p w14:paraId="65754D4A" w14:textId="4FBA2CDB" w:rsidR="00021FB8" w:rsidRPr="009E33F3" w:rsidRDefault="003D4035" w:rsidP="000663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</w:t>
            </w:r>
            <w:r w:rsidR="00756DD2">
              <w:rPr>
                <w:rFonts w:ascii="Consolas" w:hAnsi="Consolas" w:cs="Consolas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-------------------------------</w:t>
            </w:r>
            <w:r w:rsidR="00756DD2">
              <w:rPr>
                <w:rFonts w:ascii="Consolas" w:hAnsi="Consolas" w:cs="Consolas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</w:t>
            </w:r>
          </w:p>
        </w:tc>
      </w:tr>
    </w:tbl>
    <w:p w14:paraId="7684A19F" w14:textId="16BA0A21" w:rsidR="003964CB" w:rsidRDefault="00F9059C" w:rsidP="00F9059C">
      <w:pPr>
        <w:pStyle w:val="Caption"/>
      </w:pPr>
      <w:bookmarkStart w:id="665" w:name="_Ref109673335"/>
      <w:r>
        <w:lastRenderedPageBreak/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666" w:author="Bambi C" w:date="2022-08-14T12:52:00Z">
        <w:r w:rsidR="00A77FF4">
          <w:rPr>
            <w:noProof/>
          </w:rPr>
          <w:t>8</w:t>
        </w:r>
      </w:ins>
      <w:del w:id="667" w:author="Bambi C" w:date="2022-08-14T12:16:00Z">
        <w:r w:rsidR="008E6F01" w:rsidDel="00B43797">
          <w:rPr>
            <w:noProof/>
          </w:rPr>
          <w:delText>6</w:delText>
        </w:r>
      </w:del>
      <w:r w:rsidR="00DE6474">
        <w:rPr>
          <w:noProof/>
        </w:rPr>
        <w:fldChar w:fldCharType="end"/>
      </w:r>
      <w:bookmarkEnd w:id="665"/>
      <w:r>
        <w:t xml:space="preserve">. </w:t>
      </w:r>
      <w:r w:rsidR="00F00C4D">
        <w:t>Source code for header</w:t>
      </w:r>
    </w:p>
    <w:p w14:paraId="0DBAF5A9" w14:textId="0C187062" w:rsidR="002F392E" w:rsidRDefault="00C123B0" w:rsidP="00582C03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</w:t>
      </w:r>
      <w:r w:rsidR="00941E87" w:rsidRPr="002C103A">
        <w:t xml:space="preserve"> </w:t>
      </w:r>
      <w:r w:rsidR="00941E87" w:rsidRPr="002C103A">
        <w:t>Contents</w:t>
      </w:r>
      <w:r w:rsidRPr="00EB462D">
        <w:fldChar w:fldCharType="end"/>
      </w:r>
      <w:r w:rsidRPr="00EB462D">
        <w:t>]</w:t>
      </w:r>
    </w:p>
    <w:p w14:paraId="04C789B1" w14:textId="34D369F6" w:rsidR="00027850" w:rsidRDefault="00E763D3" w:rsidP="009E33F3">
      <w:pPr>
        <w:pStyle w:val="Heading4"/>
      </w:pPr>
      <w:bookmarkStart w:id="668" w:name="_Toc111401786"/>
      <w:r>
        <w:t xml:space="preserve">Program </w:t>
      </w:r>
      <w:r w:rsidR="00491D05">
        <w:t>start</w:t>
      </w:r>
      <w:bookmarkEnd w:id="668"/>
    </w:p>
    <w:p w14:paraId="7B6C7C37" w14:textId="0556B157" w:rsidR="009A0D3A" w:rsidRDefault="009A0D3A" w:rsidP="00027850">
      <w:r>
        <w:t xml:space="preserve">Although not explicitly required, </w:t>
      </w:r>
      <w:r w:rsidR="00C97B4A">
        <w:t>I’ve decided to begin all programs with the program title as the first line of display to the user. To ‘future-proof’ expansion on this feature, it will be declared as a variable and called in print() statement</w:t>
      </w:r>
      <w:r w:rsidR="00295878">
        <w:t xml:space="preserve"> (</w:t>
      </w:r>
      <w:r w:rsidR="00C519A5">
        <w:fldChar w:fldCharType="begin"/>
      </w:r>
      <w:r w:rsidR="00C519A5">
        <w:instrText xml:space="preserve"> REF _Ref109674283 \h </w:instrText>
      </w:r>
      <w:r w:rsidR="00C519A5">
        <w:fldChar w:fldCharType="separate"/>
      </w:r>
      <w:ins w:id="669" w:author="Bambi C" w:date="2022-08-14T12:42:00Z">
        <w:r w:rsidR="00760C9D">
          <w:t xml:space="preserve">Figure </w:t>
        </w:r>
        <w:r w:rsidR="00760C9D">
          <w:rPr>
            <w:noProof/>
          </w:rPr>
          <w:t>9</w:t>
        </w:r>
      </w:ins>
      <w:del w:id="670" w:author="Bambi C" w:date="2022-08-14T12:42:00Z">
        <w:r w:rsidR="000A514E" w:rsidDel="00760C9D">
          <w:delText xml:space="preserve">Figure </w:delText>
        </w:r>
        <w:r w:rsidR="000A514E" w:rsidDel="00760C9D">
          <w:rPr>
            <w:noProof/>
          </w:rPr>
          <w:delText>7</w:delText>
        </w:r>
      </w:del>
      <w:r w:rsidR="00C519A5">
        <w:fldChar w:fldCharType="end"/>
      </w:r>
      <w:r w:rsidR="00295878">
        <w:t>)</w:t>
      </w:r>
      <w:r w:rsidR="00C97B4A">
        <w:t>.</w:t>
      </w:r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497288" w:themeFill="accent4" w:themeFillShade="BF"/>
        <w:tblLook w:val="04A0" w:firstRow="1" w:lastRow="0" w:firstColumn="1" w:lastColumn="0" w:noHBand="0" w:noVBand="1"/>
      </w:tblPr>
      <w:tblGrid>
        <w:gridCol w:w="8928"/>
      </w:tblGrid>
      <w:tr w:rsidR="00C97B4A" w14:paraId="083D94EB" w14:textId="77777777" w:rsidTr="00B507B8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7E17D347" w14:textId="1E5F953A" w:rsidR="00403C85" w:rsidRDefault="0065030D" w:rsidP="000E666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  <w:pPrChange w:id="671" w:author="Bambi C" w:date="2022-08-14T12:02:00Z">
                <w:pPr>
                  <w:keepNext/>
                  <w:shd w:val="clear" w:color="auto" w:fill="FFFF00"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left="10" w:right="10"/>
                </w:pPr>
              </w:pPrChange>
            </w:pPr>
            <w:r w:rsidRPr="000E666D">
              <w:rPr>
                <w:rFonts w:ascii="Consolas" w:hAnsi="Consolas" w:cs="Consolas"/>
                <w:iCs w:val="0"/>
                <w:color w:val="000000" w:themeColor="text1"/>
              </w:rPr>
              <w:t xml:space="preserve">strProgramTitle = "To Do List </w:t>
            </w:r>
            <w:ins w:id="672" w:author="Bambi C" w:date="2022-08-14T11:52:00Z">
              <w:r w:rsidR="007F3604" w:rsidRPr="000E666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XP </w:t>
              </w:r>
            </w:ins>
            <w:r w:rsidRPr="000E666D">
              <w:rPr>
                <w:rFonts w:ascii="Consolas" w:hAnsi="Consolas" w:cs="Consolas"/>
                <w:iCs w:val="0"/>
                <w:color w:val="000000" w:themeColor="text1"/>
              </w:rPr>
              <w:t>v</w:t>
            </w:r>
            <w:ins w:id="673" w:author="Bambi C" w:date="2022-08-14T11:52:00Z">
              <w:r w:rsidR="007F3604" w:rsidRPr="000E666D">
                <w:rPr>
                  <w:rFonts w:ascii="Consolas" w:hAnsi="Consolas" w:cs="Consolas"/>
                  <w:iCs w:val="0"/>
                  <w:color w:val="000000" w:themeColor="text1"/>
                </w:rPr>
                <w:t>2</w:t>
              </w:r>
            </w:ins>
            <w:del w:id="674" w:author="Bambi C" w:date="2022-08-14T11:52:00Z">
              <w:r w:rsidRPr="000E666D" w:rsidDel="007F3604">
                <w:rPr>
                  <w:rFonts w:ascii="Consolas" w:hAnsi="Consolas" w:cs="Consolas"/>
                  <w:iCs w:val="0"/>
                  <w:color w:val="000000" w:themeColor="text1"/>
                </w:rPr>
                <w:delText>1</w:delText>
              </w:r>
            </w:del>
            <w:r w:rsidRPr="000E666D">
              <w:rPr>
                <w:rFonts w:ascii="Consolas" w:hAnsi="Consolas" w:cs="Consolas"/>
                <w:iCs w:val="0"/>
                <w:color w:val="000000" w:themeColor="text1"/>
              </w:rPr>
              <w:t>.0"</w:t>
            </w:r>
            <w:r w:rsidR="005B6701" w:rsidRPr="000E666D">
              <w:rPr>
                <w:rFonts w:ascii="Consolas" w:hAnsi="Consolas" w:cs="Consolas"/>
                <w:iCs w:val="0"/>
                <w:color w:val="000000" w:themeColor="text1"/>
              </w:rPr>
              <w:t xml:space="preserve">  # Program name</w:t>
            </w:r>
          </w:p>
          <w:p w14:paraId="32D99290" w14:textId="77777777" w:rsidR="0065030D" w:rsidRDefault="0065030D" w:rsidP="0080361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</w:p>
          <w:p w14:paraId="48EF8792" w14:textId="5788199A" w:rsidR="00D23958" w:rsidRPr="00D23958" w:rsidDel="00B507B8" w:rsidRDefault="00B507B8" w:rsidP="000E666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del w:id="675" w:author="Bambi C" w:date="2022-08-14T12:01:00Z"/>
                <w:rFonts w:ascii="Consolas" w:hAnsi="Consolas" w:cs="Consolas"/>
                <w:iCs w:val="0"/>
                <w:color w:val="000000" w:themeColor="text1"/>
              </w:rPr>
              <w:pPrChange w:id="676" w:author="Bambi C" w:date="2022-08-14T12:01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left="10" w:right="10"/>
                </w:pPr>
              </w:pPrChange>
            </w:pPr>
            <w:ins w:id="677" w:author="Bambi C" w:date="2022-08-14T12:01:00Z">
              <w:r w:rsidRPr="00B507B8">
                <w:rPr>
                  <w:rFonts w:ascii="Consolas" w:hAnsi="Consolas" w:cs="Consolas"/>
                  <w:iCs w:val="0"/>
                  <w:color w:val="000000" w:themeColor="text1"/>
                </w:rPr>
                <w:t>print("\nWelcome to " + strProgramTitle + "!"  # Display program name</w:t>
              </w:r>
              <w:r w:rsidRPr="00B507B8">
                <w:rPr>
                  <w:rFonts w:ascii="Consolas" w:hAnsi="Consolas" w:cs="Consolas"/>
                  <w:iCs w:val="0"/>
                  <w:color w:val="000000" w:themeColor="text1"/>
                </w:rPr>
                <w:br/>
                <w:t xml:space="preserve">      "\n\n\tOpened file: '" + file_name_str + "'")</w:t>
              </w:r>
            </w:ins>
            <w:del w:id="678" w:author="Bambi C" w:date="2022-08-14T12:01:00Z">
              <w:r w:rsidR="00D23958" w:rsidRPr="00D23958" w:rsidDel="00B507B8">
                <w:rPr>
                  <w:rFonts w:ascii="Consolas" w:hAnsi="Consolas" w:cs="Consolas"/>
                  <w:iCs w:val="0"/>
                  <w:color w:val="000000" w:themeColor="text1"/>
                </w:rPr>
                <w:delText>print("\nWelcome to " + strProgramTitle + "!"  # Display program name</w:delText>
              </w:r>
            </w:del>
          </w:p>
          <w:p w14:paraId="3AE542B9" w14:textId="6DB2788D" w:rsidR="0065030D" w:rsidRPr="009E33F3" w:rsidRDefault="00D23958" w:rsidP="000E666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  <w:pPrChange w:id="679" w:author="Bambi C" w:date="2022-08-14T12:01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left="10" w:right="10"/>
                </w:pPr>
              </w:pPrChange>
            </w:pPr>
            <w:del w:id="680" w:author="Bambi C" w:date="2022-08-14T12:01:00Z">
              <w:r w:rsidRPr="00D23958" w:rsidDel="00B507B8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      "\n\n\tOpened file: " + </w:delText>
              </w:r>
              <w:r w:rsidRPr="00D23958" w:rsidDel="00B01080">
                <w:rPr>
                  <w:rFonts w:ascii="Consolas" w:hAnsi="Consolas" w:cs="Consolas"/>
                  <w:iCs w:val="0"/>
                  <w:color w:val="000000" w:themeColor="text1"/>
                </w:rPr>
                <w:delText>objFile</w:delText>
              </w:r>
              <w:r w:rsidRPr="00D23958" w:rsidDel="00B507B8">
                <w:rPr>
                  <w:rFonts w:ascii="Consolas" w:hAnsi="Consolas" w:cs="Consolas"/>
                  <w:iCs w:val="0"/>
                  <w:color w:val="000000" w:themeColor="text1"/>
                </w:rPr>
                <w:delText>)</w:delText>
              </w:r>
            </w:del>
          </w:p>
        </w:tc>
      </w:tr>
    </w:tbl>
    <w:p w14:paraId="2413AAD2" w14:textId="12F4DD89" w:rsidR="007259A6" w:rsidRDefault="00582C03" w:rsidP="00582C03">
      <w:pPr>
        <w:pStyle w:val="Caption"/>
      </w:pPr>
      <w:bookmarkStart w:id="681" w:name="_Ref109674283"/>
      <w:r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682" w:author="Bambi C" w:date="2022-08-14T12:52:00Z">
        <w:r w:rsidR="00A77FF4">
          <w:rPr>
            <w:noProof/>
          </w:rPr>
          <w:t>9</w:t>
        </w:r>
      </w:ins>
      <w:del w:id="683" w:author="Bambi C" w:date="2022-08-14T12:16:00Z">
        <w:r w:rsidR="008E6F01" w:rsidDel="00B43797">
          <w:rPr>
            <w:noProof/>
          </w:rPr>
          <w:delText>7</w:delText>
        </w:r>
      </w:del>
      <w:r w:rsidR="00DE6474">
        <w:rPr>
          <w:noProof/>
        </w:rPr>
        <w:fldChar w:fldCharType="end"/>
      </w:r>
      <w:bookmarkEnd w:id="681"/>
      <w:r>
        <w:t xml:space="preserve">. </w:t>
      </w:r>
      <w:r w:rsidR="00F00C4D">
        <w:t>Source code for p</w:t>
      </w:r>
      <w:r w:rsidR="00F00C4D" w:rsidRPr="00660E8D">
        <w:t xml:space="preserve">rogram </w:t>
      </w:r>
      <w:r w:rsidR="00F00C4D">
        <w:t>start</w:t>
      </w:r>
    </w:p>
    <w:p w14:paraId="795044B7" w14:textId="56BB3156" w:rsidR="00D23958" w:rsidRPr="00D23958" w:rsidRDefault="005B6701" w:rsidP="000E666D">
      <w:pPr>
        <w:pPrChange w:id="684" w:author="Bambi C" w:date="2022-08-14T12:02:00Z">
          <w:pPr>
            <w:shd w:val="clear" w:color="auto" w:fill="FFFF00"/>
          </w:pPr>
        </w:pPrChange>
      </w:pPr>
      <w:r w:rsidRPr="000E666D">
        <w:t xml:space="preserve">Since the base code for this program starts by defining variable for the </w:t>
      </w:r>
      <w:r w:rsidR="004C4487" w:rsidRPr="000E666D">
        <w:t xml:space="preserve">data file (ToDoList.txt), I’ve modified the program start to include a message to the user that the </w:t>
      </w:r>
      <w:r w:rsidR="00DF1EA9" w:rsidRPr="000E666D">
        <w:t xml:space="preserve">data file has been opened. </w:t>
      </w:r>
      <w:r w:rsidR="00E42B56" w:rsidRPr="000E666D">
        <w:t xml:space="preserve">I manually created the text file </w:t>
      </w:r>
      <w:r w:rsidR="00FD7951" w:rsidRPr="000E666D">
        <w:t>to avoid errors if the file is opened in “read mode”.</w:t>
      </w:r>
    </w:p>
    <w:p w14:paraId="0980429F" w14:textId="7C406D0C" w:rsidR="00CF52C5" w:rsidRDefault="00CF52C5" w:rsidP="00CF52C5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26294E81" w14:textId="288F9D17" w:rsidR="000174BD" w:rsidRDefault="000174BD" w:rsidP="009E33F3">
      <w:pPr>
        <w:pStyle w:val="Heading4"/>
      </w:pPr>
      <w:bookmarkStart w:id="685" w:name="_Ref110955834"/>
      <w:bookmarkStart w:id="686" w:name="_Toc111401787"/>
      <w:r>
        <w:t>Sav</w:t>
      </w:r>
      <w:r w:rsidR="00F35D17">
        <w:t>ing files</w:t>
      </w:r>
      <w:bookmarkEnd w:id="685"/>
      <w:bookmarkEnd w:id="686"/>
    </w:p>
    <w:p w14:paraId="19B57C2A" w14:textId="7E1AC674" w:rsidR="000174BD" w:rsidRDefault="000174BD" w:rsidP="000174BD">
      <w:r w:rsidRPr="00BB3E5B">
        <w:t>“</w:t>
      </w:r>
      <w:r w:rsidRPr="00D275F7">
        <w:t>PyCharm automatically saves changes that you make in your files. Saving is triggered by various events, such as compiling, running, debugging, performing version control operations, closing a file or a project, or quitting the IDE.</w:t>
      </w:r>
      <w:r w:rsidR="00354198">
        <w:t>”</w:t>
      </w:r>
      <w:r>
        <w:t xml:space="preserve"> (</w:t>
      </w:r>
      <w:r w:rsidRPr="00123524">
        <w:t xml:space="preserve">JetBrains, </w:t>
      </w:r>
      <w:hyperlink r:id="rId13" w:history="1">
        <w:r w:rsidRPr="00F77B54">
          <w:rPr>
            <w:rStyle w:val="Hyperlink"/>
          </w:rPr>
          <w:t>https://www</w:t>
        </w:r>
      </w:hyperlink>
      <w:r w:rsidRPr="00123524">
        <w:t>.jetbrains.com/help/pycharm/saving-and-reverting-changes.html, 2022</w:t>
      </w:r>
      <w:r>
        <w:t>) (External site)</w:t>
      </w:r>
    </w:p>
    <w:p w14:paraId="643C5596" w14:textId="42F63E5C" w:rsidR="006E5AA6" w:rsidRPr="00BB3E5B" w:rsidRDefault="006E5AA6" w:rsidP="000174BD">
      <w:r>
        <w:t>Per assignment requirements (</w:t>
      </w:r>
      <w:r w:rsidR="00313572">
        <w:t xml:space="preserve">Section </w:t>
      </w:r>
      <w:r w:rsidR="00245E0B">
        <w:fldChar w:fldCharType="begin"/>
      </w:r>
      <w:r w:rsidR="00245E0B">
        <w:instrText xml:space="preserve"> REF _Ref109746391 \r \h </w:instrText>
      </w:r>
      <w:r w:rsidR="00245E0B">
        <w:fldChar w:fldCharType="separate"/>
      </w:r>
      <w:r w:rsidR="00245E0B">
        <w:t>4.1</w:t>
      </w:r>
      <w:r w:rsidR="00245E0B">
        <w:fldChar w:fldCharType="end"/>
      </w:r>
      <w:r>
        <w:t>),</w:t>
      </w:r>
      <w:r w:rsidR="00245E0B">
        <w:t xml:space="preserve"> script filename and data output </w:t>
      </w:r>
      <w:r w:rsidR="00465760">
        <w:t>filename as follows:</w:t>
      </w:r>
    </w:p>
    <w:p w14:paraId="62690DCE" w14:textId="372A2637" w:rsidR="000174BD" w:rsidRPr="000E666D" w:rsidRDefault="000174BD" w:rsidP="009E33F3">
      <w:pPr>
        <w:pStyle w:val="ListParagraph"/>
        <w:numPr>
          <w:ilvl w:val="0"/>
          <w:numId w:val="23"/>
        </w:numPr>
        <w:rPr>
          <w:b/>
          <w:bCs/>
        </w:rPr>
      </w:pPr>
      <w:r w:rsidRPr="00BB3E5B">
        <w:t xml:space="preserve">Script </w:t>
      </w:r>
      <w:r w:rsidRPr="000E666D">
        <w:t xml:space="preserve">filename: </w:t>
      </w:r>
      <w:r w:rsidR="00D02CFD" w:rsidRPr="000E666D">
        <w:rPr>
          <w:b/>
          <w:bCs/>
          <w:rPrChange w:id="687" w:author="Bambi C" w:date="2022-08-14T12:02:00Z">
            <w:rPr>
              <w:b/>
              <w:bCs/>
              <w:highlight w:val="yellow"/>
            </w:rPr>
          </w:rPrChange>
        </w:rPr>
        <w:t>A0</w:t>
      </w:r>
      <w:ins w:id="688" w:author="Bambi C" w:date="2022-08-14T12:02:00Z">
        <w:r w:rsidR="000E666D" w:rsidRPr="000E666D">
          <w:rPr>
            <w:b/>
            <w:bCs/>
            <w:rPrChange w:id="689" w:author="Bambi C" w:date="2022-08-14T12:02:00Z">
              <w:rPr>
                <w:b/>
                <w:bCs/>
                <w:highlight w:val="yellow"/>
              </w:rPr>
            </w:rPrChange>
          </w:rPr>
          <w:t>6</w:t>
        </w:r>
      </w:ins>
      <w:del w:id="690" w:author="Bambi C" w:date="2022-08-14T12:02:00Z">
        <w:r w:rsidR="00D02CFD" w:rsidRPr="000E666D" w:rsidDel="000E666D">
          <w:rPr>
            <w:b/>
            <w:bCs/>
            <w:rPrChange w:id="691" w:author="Bambi C" w:date="2022-08-14T12:02:00Z">
              <w:rPr>
                <w:b/>
                <w:bCs/>
                <w:highlight w:val="yellow"/>
              </w:rPr>
            </w:rPrChange>
          </w:rPr>
          <w:delText>5</w:delText>
        </w:r>
      </w:del>
      <w:r w:rsidR="00D02CFD" w:rsidRPr="000E666D">
        <w:rPr>
          <w:b/>
          <w:bCs/>
          <w:rPrChange w:id="692" w:author="Bambi C" w:date="2022-08-14T12:02:00Z">
            <w:rPr>
              <w:b/>
              <w:bCs/>
              <w:highlight w:val="yellow"/>
            </w:rPr>
          </w:rPrChange>
        </w:rPr>
        <w:t>-RSar</w:t>
      </w:r>
      <w:r w:rsidRPr="000E666D">
        <w:rPr>
          <w:b/>
          <w:bCs/>
          <w:rPrChange w:id="693" w:author="Bambi C" w:date="2022-08-14T12:02:00Z">
            <w:rPr>
              <w:b/>
              <w:bCs/>
              <w:highlight w:val="yellow"/>
            </w:rPr>
          </w:rPrChange>
        </w:rPr>
        <w:t>.py</w:t>
      </w:r>
    </w:p>
    <w:p w14:paraId="73437AAA" w14:textId="07B130EC" w:rsidR="000174BD" w:rsidRPr="000E666D" w:rsidRDefault="000174BD" w:rsidP="009E33F3">
      <w:pPr>
        <w:pStyle w:val="ListParagraph"/>
        <w:numPr>
          <w:ilvl w:val="0"/>
          <w:numId w:val="23"/>
        </w:numPr>
      </w:pPr>
      <w:r w:rsidRPr="000E666D">
        <w:t xml:space="preserve">Data output filename: </w:t>
      </w:r>
      <w:r w:rsidR="00D02CFD" w:rsidRPr="000E666D">
        <w:rPr>
          <w:b/>
          <w:bCs/>
          <w:rPrChange w:id="694" w:author="Bambi C" w:date="2022-08-14T12:02:00Z">
            <w:rPr>
              <w:b/>
              <w:bCs/>
              <w:highlight w:val="yellow"/>
            </w:rPr>
          </w:rPrChange>
        </w:rPr>
        <w:t>ToDoList</w:t>
      </w:r>
      <w:r w:rsidRPr="000E666D">
        <w:rPr>
          <w:b/>
          <w:bCs/>
          <w:rPrChange w:id="695" w:author="Bambi C" w:date="2022-08-14T12:02:00Z">
            <w:rPr>
              <w:b/>
              <w:bCs/>
              <w:highlight w:val="yellow"/>
            </w:rPr>
          </w:rPrChange>
        </w:rPr>
        <w:t>.txt</w:t>
      </w:r>
    </w:p>
    <w:p w14:paraId="7EC5BBFF" w14:textId="7D238154" w:rsidR="000174BD" w:rsidRPr="009E33F3" w:rsidRDefault="000174BD" w:rsidP="00D62B4E">
      <w:pPr>
        <w:pStyle w:val="ListParagraph"/>
        <w:numPr>
          <w:ilvl w:val="0"/>
          <w:numId w:val="23"/>
        </w:numPr>
        <w:rPr>
          <w:b/>
          <w:bCs/>
        </w:rPr>
      </w:pPr>
      <w:r w:rsidRPr="00BB3E5B">
        <w:t xml:space="preserve">Directory / file path: </w:t>
      </w:r>
      <w:r>
        <w:t xml:space="preserve">see </w:t>
      </w:r>
      <w:r w:rsidR="000C6B46">
        <w:fldChar w:fldCharType="begin"/>
      </w:r>
      <w:r w:rsidR="000C6B46">
        <w:instrText xml:space="preserve"> REF _Ref110342562 \h </w:instrText>
      </w:r>
      <w:r w:rsidR="000C6B46">
        <w:fldChar w:fldCharType="separate"/>
      </w:r>
      <w:r w:rsidR="00D62B4E">
        <w:t xml:space="preserve">Figure </w:t>
      </w:r>
      <w:r w:rsidR="00D62B4E">
        <w:rPr>
          <w:noProof/>
        </w:rPr>
        <w:t>4</w:t>
      </w:r>
      <w:r w:rsidR="000C6B46">
        <w:fldChar w:fldCharType="end"/>
      </w:r>
    </w:p>
    <w:p w14:paraId="6EE421AD" w14:textId="3B20C74C" w:rsidR="00531109" w:rsidRPr="009E33F3" w:rsidRDefault="000174BD" w:rsidP="009E33F3">
      <w:pPr>
        <w:jc w:val="right"/>
        <w:rPr>
          <w:i/>
        </w:rPr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  <w:bookmarkStart w:id="696" w:name="_Toc110341113"/>
      <w:bookmarkStart w:id="697" w:name="_Toc110341182"/>
      <w:bookmarkEnd w:id="696"/>
      <w:bookmarkEnd w:id="697"/>
    </w:p>
    <w:p w14:paraId="34F0B612" w14:textId="7063AC41" w:rsidR="00531109" w:rsidRPr="00531109" w:rsidRDefault="00531109" w:rsidP="009E33F3">
      <w:pPr>
        <w:pStyle w:val="Heading3"/>
      </w:pPr>
      <w:bookmarkStart w:id="698" w:name="_Ref110341271"/>
      <w:bookmarkStart w:id="699" w:name="_Ref110341306"/>
      <w:bookmarkStart w:id="700" w:name="_Ref110341320"/>
      <w:bookmarkStart w:id="701" w:name="_Ref110346343"/>
      <w:bookmarkStart w:id="702" w:name="_Ref110346350"/>
      <w:bookmarkStart w:id="703" w:name="_Toc111401788"/>
      <w:r w:rsidRPr="00531109">
        <w:t>Program architecture</w:t>
      </w:r>
      <w:bookmarkEnd w:id="698"/>
      <w:bookmarkEnd w:id="699"/>
      <w:bookmarkEnd w:id="700"/>
      <w:bookmarkEnd w:id="701"/>
      <w:bookmarkEnd w:id="702"/>
      <w:bookmarkEnd w:id="703"/>
    </w:p>
    <w:p w14:paraId="2475877D" w14:textId="685182D0" w:rsidR="00E44EA5" w:rsidRDefault="001A52E0" w:rsidP="003020E5">
      <w:bookmarkStart w:id="704" w:name="_Ref109674847"/>
      <w:r w:rsidRPr="00BA272F">
        <w:t>I did not</w:t>
      </w:r>
      <w:r w:rsidR="003020E5">
        <w:t xml:space="preserve"> need to plan out the program holistically since</w:t>
      </w:r>
      <w:bookmarkEnd w:id="704"/>
      <w:r w:rsidRPr="001A52E0">
        <w:t xml:space="preserve"> the initial base code for this program had already been provided and we were explicitly required to work </w:t>
      </w:r>
      <w:r w:rsidR="00AC5980" w:rsidRPr="001A52E0">
        <w:t>off</w:t>
      </w:r>
      <w:r w:rsidR="00AC5980">
        <w:t xml:space="preserve"> </w:t>
      </w:r>
      <w:r w:rsidRPr="001A52E0">
        <w:t>th</w:t>
      </w:r>
      <w:r w:rsidR="003020E5">
        <w:t>at structure</w:t>
      </w:r>
      <w:del w:id="705" w:author="Bambi C" w:date="2022-08-14T12:45:00Z">
        <w:r w:rsidR="003020E5" w:rsidDel="00CD3C57">
          <w:delText xml:space="preserve"> (</w:delText>
        </w:r>
        <w:r w:rsidR="00604DB0" w:rsidDel="00CD3C57">
          <w:delText>e</w:delText>
        </w:r>
        <w:r w:rsidR="003020E5" w:rsidDel="00CD3C57">
          <w:delText>.</w:delText>
        </w:r>
        <w:r w:rsidR="00604DB0" w:rsidDel="00CD3C57">
          <w:delText>g</w:delText>
        </w:r>
        <w:r w:rsidR="003020E5" w:rsidDel="00CD3C57">
          <w:delText>., not to use custom-defined functions)</w:delText>
        </w:r>
      </w:del>
      <w:r w:rsidRPr="001A52E0">
        <w:t>.</w:t>
      </w:r>
      <w:r w:rsidR="00CB6583">
        <w:t xml:space="preserve"> </w:t>
      </w:r>
      <w:del w:id="706" w:author="Bambi C" w:date="2022-08-14T12:45:00Z">
        <w:r w:rsidR="00CB6583" w:rsidDel="00CD3C57">
          <w:delText xml:space="preserve">The following pseudocode </w:delText>
        </w:r>
        <w:r w:rsidR="0054128C" w:rsidDel="00CD3C57">
          <w:delText>is a modified version of the base code provided</w:delText>
        </w:r>
      </w:del>
      <w:del w:id="707" w:author="Bambi C" w:date="2022-08-14T12:46:00Z">
        <w:r w:rsidR="0054128C" w:rsidDel="00AC477F">
          <w:delText xml:space="preserve"> (</w:delText>
        </w:r>
        <w:r w:rsidR="003C02F3" w:rsidDel="00AC477F">
          <w:fldChar w:fldCharType="begin"/>
        </w:r>
        <w:r w:rsidR="003C02F3" w:rsidDel="00AC477F">
          <w:delInstrText xml:space="preserve"> REF _Ref110343296 \h </w:delInstrText>
        </w:r>
        <w:r w:rsidR="003C02F3" w:rsidDel="00AC477F">
          <w:fldChar w:fldCharType="separate"/>
        </w:r>
        <w:r w:rsidR="003C02F3" w:rsidDel="00AC477F">
          <w:delText xml:space="preserve">Figure </w:delText>
        </w:r>
        <w:r w:rsidR="003C02F3" w:rsidDel="00AC477F">
          <w:rPr>
            <w:noProof/>
          </w:rPr>
          <w:delText>8</w:delText>
        </w:r>
        <w:r w:rsidR="003C02F3" w:rsidDel="00AC477F">
          <w:fldChar w:fldCharType="end"/>
        </w:r>
        <w:r w:rsidR="0054128C" w:rsidDel="00AC477F">
          <w:delText>).</w:delText>
        </w:r>
      </w:del>
    </w:p>
    <w:p w14:paraId="5C180F22" w14:textId="518D7CC1" w:rsidR="002825E6" w:rsidRPr="000D0F11" w:rsidRDefault="00314A55" w:rsidP="003020E5">
      <w:del w:id="708" w:author="Bambi C" w:date="2022-08-14T12:47:00Z">
        <w:r w:rsidRPr="000D0F11" w:rsidDel="009135F8">
          <w:rPr>
            <w:rPrChange w:id="709" w:author="Bambi C" w:date="2022-08-14T12:45:00Z">
              <w:rPr>
                <w:b/>
                <w:bCs/>
              </w:rPr>
            </w:rPrChange>
          </w:rPr>
          <w:delText>Setting up for success</w:delText>
        </w:r>
      </w:del>
      <w:ins w:id="710" w:author="Bambi C" w:date="2022-08-14T12:47:00Z">
        <w:r w:rsidR="009135F8">
          <w:t>High-level workflow:</w:t>
        </w:r>
      </w:ins>
    </w:p>
    <w:p w14:paraId="789B33EB" w14:textId="13CB98AF" w:rsidR="002825E6" w:rsidRDefault="002825E6" w:rsidP="002825E6">
      <w:pPr>
        <w:pStyle w:val="ListParagraph"/>
        <w:numPr>
          <w:ilvl w:val="0"/>
          <w:numId w:val="29"/>
        </w:numPr>
      </w:pPr>
      <w:r>
        <w:t xml:space="preserve">Copy “Assignment06_Starter_updated.py” script into Assignment06 </w:t>
      </w:r>
      <w:r w:rsidR="00060701">
        <w:t>script</w:t>
      </w:r>
    </w:p>
    <w:p w14:paraId="75B32B28" w14:textId="5ADDCFA4" w:rsidR="00060701" w:rsidRDefault="00060701" w:rsidP="002825E6">
      <w:pPr>
        <w:pStyle w:val="ListParagraph"/>
        <w:numPr>
          <w:ilvl w:val="0"/>
          <w:numId w:val="29"/>
        </w:numPr>
      </w:pPr>
      <w:r>
        <w:lastRenderedPageBreak/>
        <w:t xml:space="preserve">Apply PEP8 formatting </w:t>
      </w:r>
      <w:r w:rsidR="006257B8">
        <w:t>where</w:t>
      </w:r>
      <w:r>
        <w:t xml:space="preserve"> practical</w:t>
      </w:r>
    </w:p>
    <w:p w14:paraId="5D5124D2" w14:textId="0EC365AB" w:rsidR="00060701" w:rsidRDefault="00925CC7" w:rsidP="002825E6">
      <w:pPr>
        <w:pStyle w:val="ListParagraph"/>
        <w:numPr>
          <w:ilvl w:val="0"/>
          <w:numId w:val="29"/>
        </w:numPr>
      </w:pPr>
      <w:r>
        <w:t>Create module template</w:t>
      </w:r>
      <w:r w:rsidR="00D51843">
        <w:t xml:space="preserve"> (</w:t>
      </w:r>
      <w:r w:rsidR="006A6F19">
        <w:fldChar w:fldCharType="begin"/>
      </w:r>
      <w:r w:rsidR="006A6F19">
        <w:instrText xml:space="preserve"> REF _Ref110343296 \h </w:instrText>
      </w:r>
      <w:r w:rsidR="006A6F19">
        <w:fldChar w:fldCharType="separate"/>
      </w:r>
      <w:r w:rsidR="006A6F19">
        <w:t xml:space="preserve">Figure </w:t>
      </w:r>
      <w:r w:rsidR="006A6F19">
        <w:rPr>
          <w:noProof/>
        </w:rPr>
        <w:t>10</w:t>
      </w:r>
      <w:r w:rsidR="006A6F19">
        <w:fldChar w:fldCharType="end"/>
      </w:r>
      <w:r w:rsidR="00D51843">
        <w:t>)</w:t>
      </w:r>
    </w:p>
    <w:p w14:paraId="3BF98953" w14:textId="64B399C0" w:rsidR="00925CC7" w:rsidRDefault="00925CC7" w:rsidP="002825E6">
      <w:pPr>
        <w:pStyle w:val="ListParagraph"/>
        <w:numPr>
          <w:ilvl w:val="0"/>
          <w:numId w:val="29"/>
        </w:numPr>
      </w:pPr>
      <w:r>
        <w:t>Create function tracking table</w:t>
      </w:r>
      <w:ins w:id="711" w:author="Bambi C" w:date="2022-08-14T12:47:00Z">
        <w:r w:rsidR="00C85AB2">
          <w:t xml:space="preserve"> ()</w:t>
        </w:r>
      </w:ins>
    </w:p>
    <w:p w14:paraId="7670669C" w14:textId="09C9FA67" w:rsidR="00925CC7" w:rsidRDefault="00925CC7" w:rsidP="002825E6">
      <w:pPr>
        <w:pStyle w:val="ListParagraph"/>
        <w:numPr>
          <w:ilvl w:val="0"/>
          <w:numId w:val="29"/>
        </w:numPr>
      </w:pPr>
      <w:r>
        <w:t>Create module</w:t>
      </w:r>
      <w:r w:rsidR="006B7739">
        <w:t>s</w:t>
      </w:r>
      <w:r>
        <w:t xml:space="preserve"> for </w:t>
      </w:r>
      <w:r w:rsidR="006B7739">
        <w:t>related functions / tasks</w:t>
      </w:r>
      <w:ins w:id="712" w:author="Bambi C" w:date="2022-08-14T12:47:00Z">
        <w:r w:rsidR="00C85AB2">
          <w:t xml:space="preserve"> (</w:t>
        </w:r>
      </w:ins>
      <w:ins w:id="713" w:author="Bambi C" w:date="2022-08-14T12:48:00Z">
        <w:r w:rsidR="00C85AB2">
          <w:t>e.g.,</w:t>
        </w:r>
      </w:ins>
      <w:ins w:id="714" w:author="Bambi C" w:date="2022-08-14T12:47:00Z">
        <w:r w:rsidR="00C85AB2">
          <w:t xml:space="preserve"> menu options)</w:t>
        </w:r>
      </w:ins>
    </w:p>
    <w:p w14:paraId="6841A172" w14:textId="4E50CFC2" w:rsidR="006B7739" w:rsidRDefault="006B7739" w:rsidP="002825E6">
      <w:pPr>
        <w:pStyle w:val="ListParagraph"/>
        <w:numPr>
          <w:ilvl w:val="0"/>
          <w:numId w:val="29"/>
        </w:numPr>
      </w:pPr>
      <w:r>
        <w:t>Iterate module</w:t>
      </w:r>
    </w:p>
    <w:p w14:paraId="31791A99" w14:textId="163E6B7A" w:rsidR="006B7739" w:rsidRDefault="006B7739" w:rsidP="002825E6">
      <w:pPr>
        <w:pStyle w:val="ListParagraph"/>
        <w:numPr>
          <w:ilvl w:val="0"/>
          <w:numId w:val="29"/>
        </w:numPr>
      </w:pPr>
      <w:r>
        <w:t>Test module</w:t>
      </w:r>
    </w:p>
    <w:p w14:paraId="2025400A" w14:textId="7AA78572" w:rsidR="006B7739" w:rsidRDefault="006B7739" w:rsidP="002825E6">
      <w:pPr>
        <w:pStyle w:val="ListParagraph"/>
        <w:numPr>
          <w:ilvl w:val="0"/>
          <w:numId w:val="29"/>
        </w:numPr>
      </w:pPr>
      <w:r>
        <w:t>Integrate module to main Assignment06 script</w:t>
      </w:r>
    </w:p>
    <w:p w14:paraId="7D60439D" w14:textId="260D1A4F" w:rsidR="00E03205" w:rsidRDefault="00E03205" w:rsidP="002825E6">
      <w:pPr>
        <w:pStyle w:val="ListParagraph"/>
        <w:numPr>
          <w:ilvl w:val="0"/>
          <w:numId w:val="29"/>
        </w:numPr>
      </w:pPr>
      <w:r>
        <w:t>Test Assignment06 script</w:t>
      </w:r>
    </w:p>
    <w:p w14:paraId="70659E58" w14:textId="096C8E37" w:rsidR="00AC477F" w:rsidRDefault="00AC477F" w:rsidP="00AC477F">
      <w:r>
        <w:t>Since the base code for this assignment is already prescribed, I created a template for further developing each menu option as its own module (</w:t>
      </w:r>
      <w:r>
        <w:fldChar w:fldCharType="begin"/>
      </w:r>
      <w:r>
        <w:instrText xml:space="preserve"> REF _Ref110343296 \h </w:instrText>
      </w:r>
      <w:r>
        <w:fldChar w:fldCharType="separate"/>
      </w:r>
      <w:ins w:id="715" w:author="Bambi C" w:date="2022-08-14T12:46:00Z">
        <w:r>
          <w:t xml:space="preserve">Figure </w:t>
        </w:r>
        <w:r>
          <w:rPr>
            <w:noProof/>
          </w:rPr>
          <w:t>10</w:t>
        </w:r>
      </w:ins>
      <w:del w:id="716" w:author="Bambi C" w:date="2022-08-14T12:46:00Z">
        <w:r w:rsidDel="00AC477F">
          <w:delText xml:space="preserve">Figure </w:delText>
        </w:r>
        <w:r w:rsidDel="00AC477F">
          <w:rPr>
            <w:noProof/>
          </w:rPr>
          <w:delText>8</w:delText>
        </w:r>
      </w:del>
      <w:r>
        <w:fldChar w:fldCharType="end"/>
      </w:r>
      <w:r>
        <w:t>).</w:t>
      </w:r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8"/>
      </w:tblGrid>
      <w:tr w:rsidR="003A73BD" w:rsidRPr="003A73BD" w14:paraId="48DA9625" w14:textId="77777777" w:rsidTr="006A6F19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7A99E8E5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17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ins w:id="718" w:author="Bambi C" w:date="2022-08-14T12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------------------------------- #</w:t>
              </w:r>
            </w:ins>
          </w:p>
          <w:p w14:paraId="7D8893D8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19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ins w:id="720" w:author="Bambi C" w:date="2022-08-14T12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Title: Assignment06</w:t>
              </w:r>
            </w:ins>
          </w:p>
          <w:p w14:paraId="7B9CD301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21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ins w:id="722" w:author="Bambi C" w:date="2022-08-14T12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Dev: RSar</w:t>
              </w:r>
            </w:ins>
          </w:p>
          <w:p w14:paraId="4A57D236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23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ins w:id="724" w:author="Bambi C" w:date="2022-08-14T12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Desc: Module## - Module description</w:t>
              </w:r>
            </w:ins>
          </w:p>
          <w:p w14:paraId="26283D68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25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ins w:id="726" w:author="Bambi C" w:date="2022-08-14T12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ChangeLog: (date,name,change)</w:t>
              </w:r>
            </w:ins>
          </w:p>
          <w:p w14:paraId="70C885D0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27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ins w:id="728" w:author="Bambi C" w:date="2022-08-14T12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           2022/mm/dd, RSar, Created module to complete Assignment</w:t>
              </w:r>
            </w:ins>
          </w:p>
          <w:p w14:paraId="57C25DE5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29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ins w:id="730" w:author="Bambi C" w:date="2022-08-14T12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------------------------------- #</w:t>
              </w:r>
            </w:ins>
          </w:p>
          <w:p w14:paraId="5698F23B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31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</w:p>
          <w:p w14:paraId="4491ABAF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32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</w:p>
          <w:p w14:paraId="237421C8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33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ins w:id="734" w:author="Bambi C" w:date="2022-08-14T12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Data ----------------------------------------------------------- #</w:t>
              </w:r>
            </w:ins>
          </w:p>
          <w:p w14:paraId="3940BAE4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35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ins w:id="736" w:author="Bambi C" w:date="2022-08-14T12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Declare variables and constants</w:t>
              </w:r>
            </w:ins>
          </w:p>
          <w:p w14:paraId="034E9061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37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</w:p>
          <w:p w14:paraId="78057AA7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38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</w:p>
          <w:p w14:paraId="053F5953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39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ins w:id="740" w:author="Bambi C" w:date="2022-08-14T12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Processing  ---------------------------------------------------- #</w:t>
              </w:r>
            </w:ins>
          </w:p>
          <w:p w14:paraId="6A528AE9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41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</w:p>
          <w:p w14:paraId="7BA7EA9A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42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</w:p>
          <w:p w14:paraId="73E00D9A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43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ins w:id="744" w:author="Bambi C" w:date="2022-08-14T12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Presentation (Input/Output)  ----------------------------------- #</w:t>
              </w:r>
            </w:ins>
          </w:p>
          <w:p w14:paraId="7576D04B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45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</w:p>
          <w:p w14:paraId="6A21B71E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46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</w:p>
          <w:p w14:paraId="2A7AED11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47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ins w:id="748" w:author="Bambi C" w:date="2022-08-14T12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Main Body of Script  ------------------------------------------- #</w:t>
              </w:r>
            </w:ins>
          </w:p>
          <w:p w14:paraId="48E55F9F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49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</w:p>
          <w:p w14:paraId="22922451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50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ins w:id="751" w:author="Bambi C" w:date="2022-08-14T12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1 - When the program starts, Load data from ToDoFile.txt.</w:t>
              </w:r>
            </w:ins>
          </w:p>
          <w:p w14:paraId="5B87EAD3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52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</w:p>
          <w:p w14:paraId="084891B9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53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</w:p>
          <w:p w14:paraId="630B1D5A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54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ins w:id="755" w:author="Bambi C" w:date="2022-08-14T12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2 - Display a menu of choices to the user</w:t>
              </w:r>
            </w:ins>
          </w:p>
          <w:p w14:paraId="3C71F9E9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56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</w:p>
          <w:p w14:paraId="7B8D2EEA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57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</w:p>
          <w:p w14:paraId="724DCDF3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58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ins w:id="759" w:author="Bambi C" w:date="2022-08-14T12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3 Show current data</w:t>
              </w:r>
            </w:ins>
          </w:p>
          <w:p w14:paraId="2DE2E8BA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60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</w:p>
          <w:p w14:paraId="7506EE60" w14:textId="77777777" w:rsidR="006A6F19" w:rsidRPr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61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</w:p>
          <w:p w14:paraId="27372BFF" w14:textId="25F3CBAB" w:rsidR="003A73BD" w:rsidDel="006A6F19" w:rsidRDefault="006A6F19" w:rsidP="006A6F19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62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ins w:id="763" w:author="Bambi C" w:date="2022-08-14T12:44:00Z">
              <w:r w:rsidRPr="006A6F19">
                <w:rPr>
                  <w:rFonts w:ascii="Consolas" w:hAnsi="Consolas" w:cs="Consolas"/>
                  <w:iCs w:val="0"/>
                  <w:color w:val="000000" w:themeColor="text1"/>
                </w:rPr>
                <w:t># Step 4 - Process user's menu choice</w:t>
              </w:r>
            </w:ins>
            <w:del w:id="764" w:author="Bambi C" w:date="2022-08-14T12:44:00Z">
              <w:r w:rsidR="003A73BD" w:rsidRPr="009E33F3" w:rsidDel="006A6F19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# </w:delText>
              </w:r>
              <w:r w:rsidR="00436766" w:rsidDel="006A6F19">
                <w:rPr>
                  <w:rFonts w:ascii="Consolas" w:hAnsi="Consolas" w:cs="Consolas"/>
                  <w:iCs w:val="0"/>
                  <w:color w:val="000000" w:themeColor="text1"/>
                </w:rPr>
                <w:delText>_</w:delText>
              </w:r>
              <w:r w:rsidR="00B83B81" w:rsidDel="006A6F19">
                <w:rPr>
                  <w:rFonts w:ascii="Consolas" w:hAnsi="Consolas" w:cs="Consolas"/>
                  <w:iCs w:val="0"/>
                  <w:color w:val="000000" w:themeColor="text1"/>
                </w:rPr>
                <w:delText>_</w:delText>
              </w:r>
              <w:r w:rsidR="003A73BD" w:rsidRPr="009E33F3" w:rsidDel="006A6F19">
                <w:rPr>
                  <w:rFonts w:ascii="Consolas" w:hAnsi="Consolas" w:cs="Consolas"/>
                  <w:iCs w:val="0"/>
                  <w:color w:val="000000" w:themeColor="text1"/>
                </w:rPr>
                <w:delText>Header</w:delText>
              </w:r>
            </w:del>
          </w:p>
          <w:p w14:paraId="1B6D9F69" w14:textId="7A4C41D3" w:rsidR="00395566" w:rsidRPr="009E33F3" w:rsidDel="006A6F19" w:rsidRDefault="00395566" w:rsidP="003A73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65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del w:id="766" w:author="Bambi C" w:date="2022-08-14T12:44:00Z">
              <w:r w:rsidDel="006A6F19">
                <w:rPr>
                  <w:rFonts w:ascii="Consolas" w:hAnsi="Consolas" w:cs="Consolas"/>
                  <w:iCs w:val="0"/>
                  <w:color w:val="000000" w:themeColor="text1"/>
                </w:rPr>
                <w:delText>#</w:delText>
              </w:r>
            </w:del>
          </w:p>
          <w:p w14:paraId="0BB0EDE4" w14:textId="0C39C940" w:rsidR="003A73BD" w:rsidRPr="009E33F3" w:rsidDel="006A6F19" w:rsidRDefault="003A73BD" w:rsidP="003A73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767" w:author="Bambi C" w:date="2022-08-14T12:44:00Z"/>
                <w:rFonts w:ascii="Consolas" w:hAnsi="Consolas" w:cs="Consolas"/>
                <w:iCs w:val="0"/>
                <w:color w:val="000000" w:themeColor="text1"/>
              </w:rPr>
            </w:pPr>
            <w:del w:id="768" w:author="Bambi C" w:date="2022-08-14T12:44:00Z">
              <w:r w:rsidRPr="009E33F3" w:rsidDel="006A6F19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# </w:delText>
              </w:r>
              <w:r w:rsidR="00436766" w:rsidDel="006A6F19">
                <w:rPr>
                  <w:rFonts w:ascii="Consolas" w:hAnsi="Consolas" w:cs="Consolas"/>
                  <w:iCs w:val="0"/>
                  <w:color w:val="000000" w:themeColor="text1"/>
                </w:rPr>
                <w:delText>_</w:delText>
              </w:r>
              <w:r w:rsidR="00B83B81" w:rsidDel="006A6F19">
                <w:rPr>
                  <w:rFonts w:ascii="Consolas" w:hAnsi="Consolas" w:cs="Consolas"/>
                  <w:iCs w:val="0"/>
                  <w:color w:val="000000" w:themeColor="text1"/>
                </w:rPr>
                <w:delText>_</w:delText>
              </w:r>
              <w:r w:rsidRPr="009E33F3" w:rsidDel="006A6F19">
                <w:rPr>
                  <w:rFonts w:ascii="Consolas" w:hAnsi="Consolas" w:cs="Consolas"/>
                  <w:iCs w:val="0"/>
                  <w:color w:val="000000" w:themeColor="text1"/>
                </w:rPr>
                <w:delText>Program start</w:delText>
              </w:r>
            </w:del>
          </w:p>
          <w:p w14:paraId="6D2F40EC" w14:textId="1FEA4D08" w:rsidR="00CF130F" w:rsidRPr="009E33F3" w:rsidRDefault="003A73BD" w:rsidP="009E33F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del w:id="769" w:author="Bambi C" w:date="2022-08-14T12:44:00Z">
              <w:r w:rsidRPr="009E33F3" w:rsidDel="006A6F19">
                <w:rPr>
                  <w:rFonts w:ascii="Consolas" w:hAnsi="Consolas" w:cs="Consolas"/>
                  <w:iCs w:val="0"/>
                  <w:color w:val="000000" w:themeColor="text1"/>
                </w:rPr>
                <w:delText>#</w:delText>
              </w:r>
            </w:del>
          </w:p>
        </w:tc>
      </w:tr>
    </w:tbl>
    <w:p w14:paraId="7484F742" w14:textId="6A05D661" w:rsidR="00B41276" w:rsidRPr="00E67DD3" w:rsidDel="000D0F11" w:rsidRDefault="003A73BD" w:rsidP="003A73BD">
      <w:pPr>
        <w:pStyle w:val="Caption"/>
        <w:rPr>
          <w:del w:id="770" w:author="Bambi C" w:date="2022-08-14T12:45:00Z"/>
        </w:rPr>
      </w:pPr>
      <w:bookmarkStart w:id="771" w:name="_Ref110343296"/>
      <w:r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772" w:author="Bambi C" w:date="2022-08-14T12:52:00Z">
        <w:r w:rsidR="00A77FF4">
          <w:rPr>
            <w:noProof/>
          </w:rPr>
          <w:t>10</w:t>
        </w:r>
      </w:ins>
      <w:del w:id="773" w:author="Bambi C" w:date="2022-08-14T12:16:00Z">
        <w:r w:rsidR="008E6F01" w:rsidDel="00B43797">
          <w:rPr>
            <w:noProof/>
          </w:rPr>
          <w:delText>8</w:delText>
        </w:r>
      </w:del>
      <w:r w:rsidR="00DE6474">
        <w:rPr>
          <w:noProof/>
        </w:rPr>
        <w:fldChar w:fldCharType="end"/>
      </w:r>
      <w:bookmarkEnd w:id="771"/>
      <w:r>
        <w:t xml:space="preserve">. </w:t>
      </w:r>
      <w:ins w:id="774" w:author="Bambi C" w:date="2022-08-14T12:52:00Z">
        <w:r w:rsidR="00D54302">
          <w:t>Pseudo</w:t>
        </w:r>
      </w:ins>
      <w:ins w:id="775" w:author="Bambi C" w:date="2022-08-14T12:53:00Z">
        <w:r w:rsidR="00D54302">
          <w:t>code for m</w:t>
        </w:r>
      </w:ins>
      <w:ins w:id="776" w:author="Bambi C" w:date="2022-08-14T12:44:00Z">
        <w:r w:rsidR="006A6F19">
          <w:t>odule template</w:t>
        </w:r>
      </w:ins>
      <w:del w:id="777" w:author="Bambi C" w:date="2022-08-14T12:44:00Z">
        <w:r w:rsidDel="006A6F19">
          <w:delText>Pseudocode to get the brain juices running</w:delText>
        </w:r>
      </w:del>
    </w:p>
    <w:p w14:paraId="680EA0D4" w14:textId="1802F7DF" w:rsidR="002F5F5D" w:rsidRPr="00BA272F" w:rsidDel="000D0F11" w:rsidRDefault="00617BA9" w:rsidP="000D0F11">
      <w:pPr>
        <w:shd w:val="clear" w:color="auto" w:fill="FFFF00"/>
        <w:rPr>
          <w:del w:id="778" w:author="Bambi C" w:date="2022-08-14T12:45:00Z"/>
        </w:rPr>
        <w:pPrChange w:id="779" w:author="Bambi C" w:date="2022-08-14T12:45:00Z">
          <w:pPr>
            <w:shd w:val="clear" w:color="auto" w:fill="FFFF00"/>
          </w:pPr>
        </w:pPrChange>
      </w:pPr>
      <w:del w:id="780" w:author="Bambi C" w:date="2022-08-14T12:45:00Z">
        <w:r w:rsidRPr="00BA272F" w:rsidDel="000D0F11">
          <w:delText xml:space="preserve">Based on the design as laid out in </w:delText>
        </w:r>
        <w:r w:rsidR="002F5F5D" w:rsidRPr="00BA272F" w:rsidDel="000D0F11">
          <w:fldChar w:fldCharType="begin"/>
        </w:r>
        <w:r w:rsidR="002F5F5D" w:rsidRPr="00BA272F" w:rsidDel="000D0F11">
          <w:delInstrText xml:space="preserve"> REF _Ref110343296 \h </w:delInstrText>
        </w:r>
        <w:r w:rsidR="00436766" w:rsidRPr="00BA272F" w:rsidDel="000D0F11">
          <w:delInstrText xml:space="preserve"> \* MERGEFORMAT </w:delInstrText>
        </w:r>
        <w:r w:rsidR="002F5F5D" w:rsidRPr="00BA272F" w:rsidDel="000D0F11">
          <w:fldChar w:fldCharType="separate"/>
        </w:r>
        <w:r w:rsidR="00B54B53" w:rsidRPr="00BA272F" w:rsidDel="000D0F11">
          <w:delText xml:space="preserve">Figure </w:delText>
        </w:r>
        <w:r w:rsidR="00B54B53" w:rsidRPr="00BA272F" w:rsidDel="000D0F11">
          <w:rPr>
            <w:noProof/>
          </w:rPr>
          <w:delText>8</w:delText>
        </w:r>
        <w:r w:rsidR="002F5F5D" w:rsidRPr="00BA272F" w:rsidDel="000D0F11">
          <w:fldChar w:fldCharType="end"/>
        </w:r>
        <w:r w:rsidR="002F5F5D" w:rsidRPr="00BA272F" w:rsidDel="000D0F11">
          <w:delText>, the basic structure</w:delText>
        </w:r>
        <w:r w:rsidR="00F7497F" w:rsidRPr="00BA272F" w:rsidDel="000D0F11">
          <w:delText xml:space="preserve"> </w:delText>
        </w:r>
        <w:r w:rsidR="001D7E49" w:rsidRPr="00BA272F" w:rsidDel="000D0F11">
          <w:delText>will be similar to Assignment04</w:delText>
        </w:r>
        <w:r w:rsidR="002F5F5D" w:rsidRPr="00BA272F" w:rsidDel="000D0F11">
          <w:delText>:</w:delText>
        </w:r>
      </w:del>
    </w:p>
    <w:p w14:paraId="4B6D8C24" w14:textId="29D4E19F" w:rsidR="002F5F5D" w:rsidRPr="00BA272F" w:rsidDel="000D0F11" w:rsidRDefault="002F5F5D" w:rsidP="000D0F11">
      <w:pPr>
        <w:shd w:val="clear" w:color="auto" w:fill="FFFF00"/>
        <w:rPr>
          <w:del w:id="781" w:author="Bambi C" w:date="2022-08-14T12:45:00Z"/>
        </w:rPr>
        <w:pPrChange w:id="782" w:author="Bambi C" w:date="2022-08-14T12:45:00Z">
          <w:pPr>
            <w:pStyle w:val="ListParagraph"/>
            <w:numPr>
              <w:numId w:val="21"/>
            </w:numPr>
            <w:shd w:val="clear" w:color="auto" w:fill="FFFF00"/>
            <w:ind w:hanging="360"/>
          </w:pPr>
        </w:pPrChange>
      </w:pPr>
      <w:del w:id="783" w:author="Bambi C" w:date="2022-08-14T12:45:00Z">
        <w:r w:rsidRPr="00BA272F" w:rsidDel="000D0F11">
          <w:delText>Put Menu in loop</w:delText>
        </w:r>
      </w:del>
    </w:p>
    <w:p w14:paraId="28CC7343" w14:textId="6F35525D" w:rsidR="005B6AD6" w:rsidDel="000D0F11" w:rsidRDefault="00C525C0" w:rsidP="000D0F11">
      <w:pPr>
        <w:shd w:val="clear" w:color="auto" w:fill="FFFF00"/>
        <w:rPr>
          <w:del w:id="784" w:author="Bambi C" w:date="2022-08-14T12:45:00Z"/>
        </w:rPr>
        <w:pPrChange w:id="785" w:author="Bambi C" w:date="2022-08-14T12:45:00Z">
          <w:pPr>
            <w:pStyle w:val="ListParagraph"/>
            <w:numPr>
              <w:numId w:val="21"/>
            </w:numPr>
            <w:shd w:val="clear" w:color="auto" w:fill="FFFF00"/>
            <w:ind w:hanging="360"/>
          </w:pPr>
        </w:pPrChange>
      </w:pPr>
      <w:del w:id="786" w:author="Bambi C" w:date="2022-08-14T12:45:00Z">
        <w:r w:rsidRPr="00BA272F" w:rsidDel="000D0F11">
          <w:delText xml:space="preserve">Inside the Menu loop, each </w:delText>
        </w:r>
        <w:r w:rsidR="001D7E49" w:rsidRPr="00BA272F" w:rsidDel="000D0F11">
          <w:delText>input by user will trigger different action/ activity</w:delText>
        </w:r>
      </w:del>
    </w:p>
    <w:p w14:paraId="2DF35C86" w14:textId="1C4C4E54" w:rsidR="004074B8" w:rsidRPr="00BA272F" w:rsidDel="000D0F11" w:rsidRDefault="004074B8" w:rsidP="000D0F11">
      <w:pPr>
        <w:shd w:val="clear" w:color="auto" w:fill="FFFF00"/>
        <w:rPr>
          <w:del w:id="787" w:author="Bambi C" w:date="2022-08-14T12:45:00Z"/>
        </w:rPr>
        <w:pPrChange w:id="788" w:author="Bambi C" w:date="2022-08-14T12:45:00Z">
          <w:pPr>
            <w:pStyle w:val="ListParagraph"/>
            <w:numPr>
              <w:numId w:val="21"/>
            </w:numPr>
            <w:shd w:val="clear" w:color="auto" w:fill="FFFF00"/>
            <w:ind w:hanging="360"/>
          </w:pPr>
        </w:pPrChange>
      </w:pPr>
      <w:del w:id="789" w:author="Bambi C" w:date="2022-08-14T12:45:00Z">
        <w:r w:rsidDel="000D0F11">
          <w:delText>Actions 1 (display) and 4</w:delText>
        </w:r>
        <w:r w:rsidR="005A194F" w:rsidDel="000D0F11">
          <w:delText xml:space="preserve"> (save)</w:delText>
        </w:r>
        <w:r w:rsidRPr="00C60E2A" w:rsidDel="000D0F11">
          <w:delText xml:space="preserve"> will be linear </w:delText>
        </w:r>
        <w:r w:rsidDel="000D0F11">
          <w:delText xml:space="preserve">– after the action has been performed then user is </w:delText>
        </w:r>
        <w:r w:rsidR="009F221D" w:rsidDel="000D0F11">
          <w:delText xml:space="preserve">automatically </w:delText>
        </w:r>
        <w:r w:rsidDel="000D0F11">
          <w:delText>returned to the Menu loop</w:delText>
        </w:r>
      </w:del>
    </w:p>
    <w:p w14:paraId="5CDC18AE" w14:textId="62711B84" w:rsidR="00357D71" w:rsidRPr="00BA272F" w:rsidDel="000D0F11" w:rsidRDefault="00076B1B" w:rsidP="000D0F11">
      <w:pPr>
        <w:shd w:val="clear" w:color="auto" w:fill="FFFF00"/>
        <w:rPr>
          <w:del w:id="790" w:author="Bambi C" w:date="2022-08-14T12:45:00Z"/>
        </w:rPr>
        <w:pPrChange w:id="791" w:author="Bambi C" w:date="2022-08-14T12:45:00Z">
          <w:pPr>
            <w:pStyle w:val="ListParagraph"/>
            <w:numPr>
              <w:numId w:val="21"/>
            </w:numPr>
            <w:shd w:val="clear" w:color="auto" w:fill="FFFF00"/>
            <w:ind w:hanging="360"/>
          </w:pPr>
        </w:pPrChange>
      </w:pPr>
      <w:del w:id="792" w:author="Bambi C" w:date="2022-08-14T12:45:00Z">
        <w:r w:rsidDel="000D0F11">
          <w:delText xml:space="preserve">Actions 2 </w:delText>
        </w:r>
        <w:r w:rsidR="005A194F" w:rsidDel="000D0F11">
          <w:delText xml:space="preserve">(add) </w:delText>
        </w:r>
        <w:r w:rsidDel="000D0F11">
          <w:delText>and 3</w:delText>
        </w:r>
        <w:r w:rsidR="005A194F" w:rsidDel="000D0F11">
          <w:delText xml:space="preserve"> (remove)</w:delText>
        </w:r>
        <w:r w:rsidR="000E3C15" w:rsidDel="000D0F11">
          <w:delText xml:space="preserve"> will need to run in their own </w:delText>
        </w:r>
        <w:r w:rsidR="009F221D" w:rsidDel="000D0F11">
          <w:delText xml:space="preserve">respective </w:delText>
        </w:r>
        <w:r w:rsidR="000E3C15" w:rsidDel="000D0F11">
          <w:delText>loop</w:delText>
        </w:r>
        <w:r w:rsidR="002B1EAD" w:rsidDel="000D0F11">
          <w:delText xml:space="preserve"> – after user </w:delText>
        </w:r>
        <w:r w:rsidR="00474575" w:rsidDel="000D0F11">
          <w:delText>is done</w:delText>
        </w:r>
        <w:r w:rsidR="00BE68AB" w:rsidDel="000D0F11">
          <w:delText xml:space="preserve"> performing</w:delText>
        </w:r>
        <w:r w:rsidR="009F221D" w:rsidDel="000D0F11">
          <w:delText xml:space="preserve"> the </w:delText>
        </w:r>
        <w:r w:rsidR="00BE68AB" w:rsidDel="000D0F11">
          <w:delText xml:space="preserve"> action, then</w:delText>
        </w:r>
        <w:r w:rsidR="007F56CE" w:rsidDel="000D0F11">
          <w:delText xml:space="preserve"> </w:delText>
        </w:r>
        <w:r w:rsidR="000F536D" w:rsidDel="000D0F11">
          <w:delText xml:space="preserve">the </w:delText>
        </w:r>
        <w:r w:rsidR="007F56CE" w:rsidDel="000D0F11">
          <w:delText xml:space="preserve">user </w:delText>
        </w:r>
        <w:r w:rsidR="009F221D" w:rsidDel="000D0F11">
          <w:delText xml:space="preserve">can </w:delText>
        </w:r>
        <w:r w:rsidR="000F536D" w:rsidDel="000D0F11">
          <w:delText>choose to return to the Menu loop</w:delText>
        </w:r>
      </w:del>
    </w:p>
    <w:p w14:paraId="3BBB8CB5" w14:textId="6D34556D" w:rsidR="008F2F86" w:rsidRPr="00BA272F" w:rsidDel="000D0F11" w:rsidRDefault="000F536D" w:rsidP="000D0F11">
      <w:pPr>
        <w:shd w:val="clear" w:color="auto" w:fill="FFFF00"/>
        <w:rPr>
          <w:del w:id="793" w:author="Bambi C" w:date="2022-08-14T12:45:00Z"/>
        </w:rPr>
        <w:pPrChange w:id="794" w:author="Bambi C" w:date="2022-08-14T12:45:00Z">
          <w:pPr>
            <w:pStyle w:val="ListParagraph"/>
            <w:numPr>
              <w:numId w:val="21"/>
            </w:numPr>
            <w:shd w:val="clear" w:color="auto" w:fill="FFFF00"/>
            <w:ind w:hanging="360"/>
          </w:pPr>
        </w:pPrChange>
      </w:pPr>
      <w:del w:id="795" w:author="Bambi C" w:date="2022-08-14T12:45:00Z">
        <w:r w:rsidDel="000D0F11">
          <w:delText xml:space="preserve">Action 5 </w:delText>
        </w:r>
        <w:r w:rsidR="0087362E" w:rsidDel="000D0F11">
          <w:delText xml:space="preserve">(exit) will include additional </w:delText>
        </w:r>
        <w:r w:rsidR="008F2F86" w:rsidDel="000D0F11">
          <w:delText>prompt to confirm exit</w:delText>
        </w:r>
      </w:del>
    </w:p>
    <w:p w14:paraId="3CEBD917" w14:textId="5D70464F" w:rsidR="005272E9" w:rsidRPr="00BA272F" w:rsidRDefault="005272E9" w:rsidP="000D0F11">
      <w:pPr>
        <w:pStyle w:val="Caption"/>
        <w:pPrChange w:id="796" w:author="Bambi C" w:date="2022-08-14T12:45:00Z">
          <w:pPr>
            <w:shd w:val="clear" w:color="auto" w:fill="FFFF00"/>
          </w:pPr>
        </w:pPrChange>
      </w:pPr>
      <w:del w:id="797" w:author="Bambi C" w:date="2022-08-14T12:45:00Z">
        <w:r w:rsidRPr="00BA272F" w:rsidDel="000D0F11">
          <w:delText xml:space="preserve">Additionally, since </w:delText>
        </w:r>
        <w:r w:rsidR="00AC5980" w:rsidDel="000D0F11">
          <w:delText>many of the functions</w:delText>
        </w:r>
        <w:r w:rsidRPr="00BA272F" w:rsidDel="000D0F11">
          <w:delText xml:space="preserve"> </w:delText>
        </w:r>
        <w:r w:rsidR="00AC5980" w:rsidDel="000D0F11">
          <w:delText>in</w:delText>
        </w:r>
        <w:r w:rsidR="00AC5980" w:rsidRPr="00BA272F" w:rsidDel="000D0F11">
          <w:delText xml:space="preserve"> </w:delText>
        </w:r>
        <w:r w:rsidRPr="00BA272F" w:rsidDel="000D0F11">
          <w:delText xml:space="preserve">this program </w:delText>
        </w:r>
        <w:r w:rsidR="00AC5980" w:rsidDel="000D0F11">
          <w:delText>are</w:delText>
        </w:r>
        <w:r w:rsidR="00AC5980" w:rsidRPr="00BA272F" w:rsidDel="000D0F11">
          <w:delText xml:space="preserve"> </w:delText>
        </w:r>
        <w:r w:rsidRPr="00BA272F" w:rsidDel="000D0F11">
          <w:delText>leveraged from Assignment0</w:delText>
        </w:r>
        <w:r w:rsidR="008F2F86" w:rsidRPr="00BA272F" w:rsidDel="000D0F11">
          <w:delText>4</w:delText>
        </w:r>
        <w:r w:rsidRPr="00BA272F" w:rsidDel="000D0F11">
          <w:delText>,</w:delText>
        </w:r>
        <w:r w:rsidR="008F2F86" w:rsidRPr="00BA272F" w:rsidDel="000D0F11">
          <w:delText xml:space="preserve"> statements will </w:delText>
        </w:r>
        <w:r w:rsidR="00AC5980" w:rsidDel="000D0F11">
          <w:delText xml:space="preserve">still </w:delText>
        </w:r>
        <w:r w:rsidR="008F2F86" w:rsidRPr="00BA272F" w:rsidDel="000D0F11">
          <w:delText xml:space="preserve">need to be modified to accommodate </w:delText>
        </w:r>
        <w:r w:rsidR="00AC5980" w:rsidRPr="00BA272F" w:rsidDel="000D0F11">
          <w:delText>the use of dictionary-type collection</w:delText>
        </w:r>
        <w:r w:rsidR="00F66AC5" w:rsidRPr="00BA272F" w:rsidDel="000D0F11">
          <w:delText>.</w:delText>
        </w:r>
      </w:del>
    </w:p>
    <w:p w14:paraId="70BA8A6C" w14:textId="044AD6B6" w:rsidR="002D26AC" w:rsidRDefault="002D26AC" w:rsidP="002D26AC">
      <w:pPr>
        <w:rPr>
          <w:ins w:id="798" w:author="Bambi C" w:date="2022-08-14T12:51:00Z"/>
        </w:rPr>
      </w:pPr>
      <w:ins w:id="799" w:author="Bambi C" w:date="2022-08-14T12:48:00Z">
        <w:r>
          <w:t xml:space="preserve">For this assignment, we are modifying existing custom defined functions. </w:t>
        </w:r>
      </w:ins>
      <w:ins w:id="800" w:author="Bambi C" w:date="2022-08-14T12:49:00Z">
        <w:r w:rsidR="00FC388E">
          <w:t>Therefore, to track development and status</w:t>
        </w:r>
      </w:ins>
      <w:ins w:id="801" w:author="Bambi C" w:date="2022-08-14T12:50:00Z">
        <w:r w:rsidR="00D40E95">
          <w:t xml:space="preserve"> of modules, I created the table and updates / iterated as </w:t>
        </w:r>
      </w:ins>
      <w:ins w:id="802" w:author="Bambi C" w:date="2022-08-14T12:51:00Z">
        <w:r w:rsidR="00D40E95">
          <w:t>development</w:t>
        </w:r>
      </w:ins>
      <w:ins w:id="803" w:author="Bambi C" w:date="2022-08-14T12:50:00Z">
        <w:r w:rsidR="00D40E95">
          <w:t xml:space="preserve"> progressed (</w:t>
        </w:r>
      </w:ins>
      <w:ins w:id="804" w:author="Bambi C" w:date="2022-08-14T12:55:00Z">
        <w:r w:rsidR="004E49E7">
          <w:fldChar w:fldCharType="begin"/>
        </w:r>
        <w:r w:rsidR="004E49E7">
          <w:instrText xml:space="preserve"> REF _Ref111374159 \h </w:instrText>
        </w:r>
      </w:ins>
      <w:r w:rsidR="004E49E7">
        <w:fldChar w:fldCharType="separate"/>
      </w:r>
      <w:ins w:id="805" w:author="Bambi C" w:date="2022-08-14T12:55:00Z">
        <w:r w:rsidR="004E49E7">
          <w:t xml:space="preserve">Figure </w:t>
        </w:r>
        <w:r w:rsidR="004E49E7">
          <w:rPr>
            <w:noProof/>
          </w:rPr>
          <w:t>11</w:t>
        </w:r>
        <w:r w:rsidR="004E49E7">
          <w:fldChar w:fldCharType="end"/>
        </w:r>
      </w:ins>
      <w:ins w:id="806" w:author="Bambi C" w:date="2022-08-14T12:50:00Z">
        <w:r w:rsidR="00D40E95">
          <w:t>).</w:t>
        </w:r>
      </w:ins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  <w:tblPrChange w:id="807" w:author="Bambi C" w:date="2022-08-14T20:36:00Z">
          <w:tblPr>
            <w:tblStyle w:val="TableGrid"/>
            <w:tblW w:w="0" w:type="auto"/>
            <w:tbl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  <w:insideH w:val="single" w:sz="4" w:space="0" w:color="808080" w:themeColor="background1" w:themeShade="80"/>
              <w:insideV w:val="single" w:sz="4" w:space="0" w:color="808080" w:themeColor="background1" w:themeShade="80"/>
            </w:tblBorders>
            <w:tblLook w:val="04A0" w:firstRow="1" w:lastRow="0" w:firstColumn="1" w:lastColumn="0" w:noHBand="0" w:noVBand="1"/>
          </w:tblPr>
        </w:tblPrChange>
      </w:tblPr>
      <w:tblGrid>
        <w:gridCol w:w="1011"/>
        <w:gridCol w:w="2632"/>
        <w:gridCol w:w="1367"/>
        <w:gridCol w:w="1153"/>
        <w:gridCol w:w="1169"/>
        <w:gridCol w:w="1085"/>
        <w:gridCol w:w="1159"/>
        <w:tblGridChange w:id="808">
          <w:tblGrid>
            <w:gridCol w:w="1011"/>
            <w:gridCol w:w="2633"/>
            <w:gridCol w:w="1368"/>
            <w:gridCol w:w="1271"/>
            <w:gridCol w:w="1177"/>
            <w:gridCol w:w="407"/>
            <w:gridCol w:w="678"/>
            <w:gridCol w:w="407"/>
            <w:gridCol w:w="1359"/>
            <w:gridCol w:w="5"/>
          </w:tblGrid>
        </w:tblGridChange>
      </w:tblGrid>
      <w:tr w:rsidR="004E49E7" w:rsidRPr="00D23696" w14:paraId="1DA46234" w14:textId="77777777" w:rsidTr="00DE6474">
        <w:trPr>
          <w:tblHeader/>
          <w:ins w:id="809" w:author="Bambi C" w:date="2022-08-14T12:51:00Z"/>
        </w:trPr>
        <w:tc>
          <w:tcPr>
            <w:tcW w:w="1011" w:type="dxa"/>
            <w:shd w:val="clear" w:color="auto" w:fill="EEE6F3" w:themeFill="accent1" w:themeFillTint="33"/>
            <w:tcPrChange w:id="810" w:author="Bambi C" w:date="2022-08-14T20:36:00Z">
              <w:tcPr>
                <w:tcW w:w="1011" w:type="dxa"/>
                <w:shd w:val="clear" w:color="auto" w:fill="EEE6F3" w:themeFill="accent1" w:themeFillTint="33"/>
              </w:tcPr>
            </w:tcPrChange>
          </w:tcPr>
          <w:p w14:paraId="3F012BF7" w14:textId="1879A73B" w:rsidR="00D54302" w:rsidRPr="00CC0BDE" w:rsidRDefault="00D54302" w:rsidP="00D54302">
            <w:pPr>
              <w:rPr>
                <w:ins w:id="811" w:author="Bambi C" w:date="2022-08-14T12:51:00Z"/>
                <w:b/>
                <w:bCs/>
                <w:rPrChange w:id="812" w:author="Bambi C" w:date="2022-08-14T12:54:00Z">
                  <w:rPr>
                    <w:ins w:id="813" w:author="Bambi C" w:date="2022-08-14T12:51:00Z"/>
                  </w:rPr>
                </w:rPrChange>
              </w:rPr>
            </w:pPr>
            <w:ins w:id="814" w:author="Bambi C" w:date="2022-08-14T12:53:00Z">
              <w:r w:rsidRPr="00CC0BDE">
                <w:rPr>
                  <w:b/>
                  <w:bCs/>
                  <w:rPrChange w:id="815" w:author="Bambi C" w:date="2022-08-14T12:54:00Z">
                    <w:rPr/>
                  </w:rPrChange>
                </w:rPr>
                <w:t>class</w:t>
              </w:r>
            </w:ins>
          </w:p>
        </w:tc>
        <w:tc>
          <w:tcPr>
            <w:tcW w:w="2633" w:type="dxa"/>
            <w:shd w:val="clear" w:color="auto" w:fill="EEE6F3" w:themeFill="accent1" w:themeFillTint="33"/>
            <w:tcPrChange w:id="816" w:author="Bambi C" w:date="2022-08-14T20:36:00Z">
              <w:tcPr>
                <w:tcW w:w="2633" w:type="dxa"/>
                <w:shd w:val="clear" w:color="auto" w:fill="EEE6F3" w:themeFill="accent1" w:themeFillTint="33"/>
              </w:tcPr>
            </w:tcPrChange>
          </w:tcPr>
          <w:p w14:paraId="2B008B68" w14:textId="0E113D68" w:rsidR="00D54302" w:rsidRPr="00CC0BDE" w:rsidRDefault="00D54302" w:rsidP="00D54302">
            <w:pPr>
              <w:rPr>
                <w:ins w:id="817" w:author="Bambi C" w:date="2022-08-14T12:51:00Z"/>
                <w:b/>
                <w:bCs/>
                <w:rPrChange w:id="818" w:author="Bambi C" w:date="2022-08-14T12:54:00Z">
                  <w:rPr>
                    <w:ins w:id="819" w:author="Bambi C" w:date="2022-08-14T12:51:00Z"/>
                  </w:rPr>
                </w:rPrChange>
              </w:rPr>
            </w:pPr>
            <w:ins w:id="820" w:author="Bambi C" w:date="2022-08-14T12:53:00Z">
              <w:r w:rsidRPr="00CC0BDE">
                <w:rPr>
                  <w:b/>
                  <w:bCs/>
                  <w:rPrChange w:id="821" w:author="Bambi C" w:date="2022-08-14T12:54:00Z">
                    <w:rPr/>
                  </w:rPrChange>
                </w:rPr>
                <w:t>function</w:t>
              </w:r>
            </w:ins>
          </w:p>
        </w:tc>
        <w:tc>
          <w:tcPr>
            <w:tcW w:w="1368" w:type="dxa"/>
            <w:shd w:val="clear" w:color="auto" w:fill="EEE6F3" w:themeFill="accent1" w:themeFillTint="33"/>
            <w:tcPrChange w:id="822" w:author="Bambi C" w:date="2022-08-14T20:36:00Z">
              <w:tcPr>
                <w:tcW w:w="1368" w:type="dxa"/>
                <w:shd w:val="clear" w:color="auto" w:fill="EEE6F3" w:themeFill="accent1" w:themeFillTint="33"/>
              </w:tcPr>
            </w:tcPrChange>
          </w:tcPr>
          <w:p w14:paraId="4EF0E51B" w14:textId="466D7062" w:rsidR="00D54302" w:rsidRPr="00CC0BDE" w:rsidRDefault="00D54302" w:rsidP="00D54302">
            <w:pPr>
              <w:rPr>
                <w:ins w:id="823" w:author="Bambi C" w:date="2022-08-14T12:51:00Z"/>
                <w:b/>
                <w:bCs/>
                <w:rPrChange w:id="824" w:author="Bambi C" w:date="2022-08-14T12:54:00Z">
                  <w:rPr>
                    <w:ins w:id="825" w:author="Bambi C" w:date="2022-08-14T12:51:00Z"/>
                  </w:rPr>
                </w:rPrChange>
              </w:rPr>
            </w:pPr>
            <w:ins w:id="826" w:author="Bambi C" w:date="2022-08-14T12:53:00Z">
              <w:r w:rsidRPr="00CC0BDE">
                <w:rPr>
                  <w:b/>
                  <w:bCs/>
                  <w:rPrChange w:id="827" w:author="Bambi C" w:date="2022-08-14T12:54:00Z">
                    <w:rPr/>
                  </w:rPrChange>
                </w:rPr>
                <w:t>module</w:t>
              </w:r>
            </w:ins>
          </w:p>
        </w:tc>
        <w:tc>
          <w:tcPr>
            <w:tcW w:w="1271" w:type="dxa"/>
            <w:shd w:val="clear" w:color="auto" w:fill="EEE6F3" w:themeFill="accent1" w:themeFillTint="33"/>
            <w:tcPrChange w:id="828" w:author="Bambi C" w:date="2022-08-14T20:36:00Z">
              <w:tcPr>
                <w:tcW w:w="1271" w:type="dxa"/>
                <w:shd w:val="clear" w:color="auto" w:fill="EEE6F3" w:themeFill="accent1" w:themeFillTint="33"/>
              </w:tcPr>
            </w:tcPrChange>
          </w:tcPr>
          <w:p w14:paraId="0A920BDD" w14:textId="6F7D42E1" w:rsidR="00D54302" w:rsidRPr="00CC0BDE" w:rsidRDefault="00D54302" w:rsidP="00D54302">
            <w:pPr>
              <w:rPr>
                <w:ins w:id="829" w:author="Bambi C" w:date="2022-08-14T12:51:00Z"/>
                <w:b/>
                <w:bCs/>
                <w:rPrChange w:id="830" w:author="Bambi C" w:date="2022-08-14T12:54:00Z">
                  <w:rPr>
                    <w:ins w:id="831" w:author="Bambi C" w:date="2022-08-14T12:51:00Z"/>
                  </w:rPr>
                </w:rPrChange>
              </w:rPr>
            </w:pPr>
            <w:ins w:id="832" w:author="Bambi C" w:date="2022-08-14T12:53:00Z">
              <w:r w:rsidRPr="00CC0BDE">
                <w:rPr>
                  <w:b/>
                  <w:bCs/>
                  <w:rPrChange w:id="833" w:author="Bambi C" w:date="2022-08-14T12:54:00Z">
                    <w:rPr/>
                  </w:rPrChange>
                </w:rPr>
                <w:t>menu option</w:t>
              </w:r>
            </w:ins>
          </w:p>
        </w:tc>
        <w:tc>
          <w:tcPr>
            <w:tcW w:w="1177" w:type="dxa"/>
            <w:shd w:val="clear" w:color="auto" w:fill="EEE6F3" w:themeFill="accent1" w:themeFillTint="33"/>
            <w:tcPrChange w:id="834" w:author="Bambi C" w:date="2022-08-14T20:36:00Z">
              <w:tcPr>
                <w:tcW w:w="1177" w:type="dxa"/>
                <w:shd w:val="clear" w:color="auto" w:fill="EEE6F3" w:themeFill="accent1" w:themeFillTint="33"/>
              </w:tcPr>
            </w:tcPrChange>
          </w:tcPr>
          <w:p w14:paraId="1FDDC29A" w14:textId="337BA56E" w:rsidR="00D54302" w:rsidRPr="00CC0BDE" w:rsidRDefault="00D54302" w:rsidP="00D54302">
            <w:pPr>
              <w:rPr>
                <w:ins w:id="835" w:author="Bambi C" w:date="2022-08-14T12:51:00Z"/>
                <w:b/>
                <w:bCs/>
                <w:rPrChange w:id="836" w:author="Bambi C" w:date="2022-08-14T12:54:00Z">
                  <w:rPr>
                    <w:ins w:id="837" w:author="Bambi C" w:date="2022-08-14T12:51:00Z"/>
                  </w:rPr>
                </w:rPrChange>
              </w:rPr>
            </w:pPr>
            <w:ins w:id="838" w:author="Bambi C" w:date="2022-08-14T12:53:00Z">
              <w:r w:rsidRPr="00CC0BDE">
                <w:rPr>
                  <w:b/>
                  <w:bCs/>
                  <w:rPrChange w:id="839" w:author="Bambi C" w:date="2022-08-14T12:54:00Z">
                    <w:rPr/>
                  </w:rPrChange>
                </w:rPr>
                <w:t>test, pre-integration</w:t>
              </w:r>
            </w:ins>
          </w:p>
        </w:tc>
        <w:tc>
          <w:tcPr>
            <w:tcW w:w="1085" w:type="dxa"/>
            <w:shd w:val="clear" w:color="auto" w:fill="EEE6F3" w:themeFill="accent1" w:themeFillTint="33"/>
            <w:tcPrChange w:id="840" w:author="Bambi C" w:date="2022-08-14T20:36:00Z">
              <w:tcPr>
                <w:tcW w:w="1080" w:type="dxa"/>
                <w:gridSpan w:val="2"/>
                <w:shd w:val="clear" w:color="auto" w:fill="EEE6F3" w:themeFill="accent1" w:themeFillTint="33"/>
              </w:tcPr>
            </w:tcPrChange>
          </w:tcPr>
          <w:p w14:paraId="197F52F5" w14:textId="298631D2" w:rsidR="00D54302" w:rsidRPr="00CC0BDE" w:rsidRDefault="00D54302" w:rsidP="00D54302">
            <w:pPr>
              <w:rPr>
                <w:ins w:id="841" w:author="Bambi C" w:date="2022-08-14T12:51:00Z"/>
                <w:b/>
                <w:bCs/>
                <w:rPrChange w:id="842" w:author="Bambi C" w:date="2022-08-14T12:54:00Z">
                  <w:rPr>
                    <w:ins w:id="843" w:author="Bambi C" w:date="2022-08-14T12:51:00Z"/>
                  </w:rPr>
                </w:rPrChange>
              </w:rPr>
            </w:pPr>
            <w:ins w:id="844" w:author="Bambi C" w:date="2022-08-14T12:53:00Z">
              <w:r w:rsidRPr="00CC0BDE">
                <w:rPr>
                  <w:b/>
                  <w:bCs/>
                  <w:rPrChange w:id="845" w:author="Bambi C" w:date="2022-08-14T12:54:00Z">
                    <w:rPr/>
                  </w:rPrChange>
                </w:rPr>
                <w:t>integrated</w:t>
              </w:r>
            </w:ins>
          </w:p>
        </w:tc>
        <w:tc>
          <w:tcPr>
            <w:tcW w:w="1165" w:type="dxa"/>
            <w:shd w:val="clear" w:color="auto" w:fill="EEE6F3" w:themeFill="accent1" w:themeFillTint="33"/>
            <w:tcPrChange w:id="846" w:author="Bambi C" w:date="2022-08-14T20:36:00Z">
              <w:tcPr>
                <w:tcW w:w="1771" w:type="dxa"/>
                <w:gridSpan w:val="3"/>
                <w:shd w:val="clear" w:color="auto" w:fill="EEE6F3" w:themeFill="accent1" w:themeFillTint="33"/>
              </w:tcPr>
            </w:tcPrChange>
          </w:tcPr>
          <w:p w14:paraId="449E3FA5" w14:textId="1C321C5C" w:rsidR="00D54302" w:rsidRPr="00CC0BDE" w:rsidRDefault="00D54302" w:rsidP="00D54302">
            <w:pPr>
              <w:rPr>
                <w:ins w:id="847" w:author="Bambi C" w:date="2022-08-14T12:51:00Z"/>
                <w:b/>
                <w:bCs/>
                <w:rPrChange w:id="848" w:author="Bambi C" w:date="2022-08-14T12:54:00Z">
                  <w:rPr>
                    <w:ins w:id="849" w:author="Bambi C" w:date="2022-08-14T12:51:00Z"/>
                  </w:rPr>
                </w:rPrChange>
              </w:rPr>
            </w:pPr>
            <w:ins w:id="850" w:author="Bambi C" w:date="2022-08-14T12:53:00Z">
              <w:r w:rsidRPr="00CC0BDE">
                <w:rPr>
                  <w:b/>
                  <w:bCs/>
                  <w:rPrChange w:id="851" w:author="Bambi C" w:date="2022-08-14T12:54:00Z">
                    <w:rPr/>
                  </w:rPrChange>
                </w:rPr>
                <w:t>test, post-integration</w:t>
              </w:r>
            </w:ins>
          </w:p>
        </w:tc>
      </w:tr>
      <w:tr w:rsidR="004E49E7" w14:paraId="51A06DB2" w14:textId="77777777" w:rsidTr="004E49E7">
        <w:trPr>
          <w:ins w:id="852" w:author="Bambi C" w:date="2022-08-14T12:51:00Z"/>
          <w:trPrChange w:id="853" w:author="Bambi C" w:date="2022-08-14T12:57:00Z">
            <w:trPr>
              <w:gridAfter w:val="0"/>
            </w:trPr>
          </w:trPrChange>
        </w:trPr>
        <w:tc>
          <w:tcPr>
            <w:tcW w:w="1011" w:type="dxa"/>
            <w:tcPrChange w:id="854" w:author="Bambi C" w:date="2022-08-14T12:57:00Z">
              <w:tcPr>
                <w:tcW w:w="1011" w:type="dxa"/>
              </w:tcPr>
            </w:tcPrChange>
          </w:tcPr>
          <w:p w14:paraId="408B3228" w14:textId="4976AB72" w:rsidR="00D54302" w:rsidRDefault="00D54302" w:rsidP="00D54302">
            <w:pPr>
              <w:rPr>
                <w:ins w:id="855" w:author="Bambi C" w:date="2022-08-14T12:51:00Z"/>
              </w:rPr>
            </w:pPr>
            <w:ins w:id="856" w:author="Bambi C" w:date="2022-08-14T12:53:00Z">
              <w:r w:rsidRPr="00CC452E">
                <w:t>Processor</w:t>
              </w:r>
            </w:ins>
          </w:p>
        </w:tc>
        <w:tc>
          <w:tcPr>
            <w:tcW w:w="2633" w:type="dxa"/>
            <w:tcPrChange w:id="857" w:author="Bambi C" w:date="2022-08-14T12:57:00Z">
              <w:tcPr>
                <w:tcW w:w="2633" w:type="dxa"/>
              </w:tcPr>
            </w:tcPrChange>
          </w:tcPr>
          <w:p w14:paraId="37100837" w14:textId="689C0CD4" w:rsidR="00D54302" w:rsidRDefault="00D54302" w:rsidP="00D54302">
            <w:pPr>
              <w:rPr>
                <w:ins w:id="858" w:author="Bambi C" w:date="2022-08-14T12:51:00Z"/>
              </w:rPr>
            </w:pPr>
            <w:ins w:id="859" w:author="Bambi C" w:date="2022-08-14T12:53:00Z">
              <w:r w:rsidRPr="00CC452E">
                <w:t>read_data_from_file</w:t>
              </w:r>
            </w:ins>
          </w:p>
        </w:tc>
        <w:tc>
          <w:tcPr>
            <w:tcW w:w="1368" w:type="dxa"/>
            <w:tcPrChange w:id="860" w:author="Bambi C" w:date="2022-08-14T12:57:00Z">
              <w:tcPr>
                <w:tcW w:w="1368" w:type="dxa"/>
              </w:tcPr>
            </w:tcPrChange>
          </w:tcPr>
          <w:p w14:paraId="7D17FE18" w14:textId="45A507BE" w:rsidR="00D54302" w:rsidRDefault="00D54302" w:rsidP="00D54302">
            <w:pPr>
              <w:rPr>
                <w:ins w:id="861" w:author="Bambi C" w:date="2022-08-14T12:51:00Z"/>
              </w:rPr>
            </w:pPr>
            <w:ins w:id="862" w:author="Bambi C" w:date="2022-08-14T12:53:00Z">
              <w:r w:rsidRPr="00CC452E">
                <w:t>read_show.py</w:t>
              </w:r>
            </w:ins>
          </w:p>
        </w:tc>
        <w:tc>
          <w:tcPr>
            <w:tcW w:w="1271" w:type="dxa"/>
            <w:tcPrChange w:id="863" w:author="Bambi C" w:date="2022-08-14T12:57:00Z">
              <w:tcPr>
                <w:tcW w:w="1271" w:type="dxa"/>
              </w:tcPr>
            </w:tcPrChange>
          </w:tcPr>
          <w:p w14:paraId="1C7BCFF0" w14:textId="6726DEFC" w:rsidR="00D54302" w:rsidRDefault="00D54302" w:rsidP="00D54302">
            <w:pPr>
              <w:rPr>
                <w:ins w:id="864" w:author="Bambi C" w:date="2022-08-14T12:51:00Z"/>
              </w:rPr>
            </w:pPr>
            <w:ins w:id="865" w:author="Bambi C" w:date="2022-08-14T12:53:00Z">
              <w:r w:rsidRPr="00CC452E">
                <w:t>menu loop</w:t>
              </w:r>
            </w:ins>
          </w:p>
        </w:tc>
        <w:tc>
          <w:tcPr>
            <w:tcW w:w="1177" w:type="dxa"/>
            <w:tcPrChange w:id="866" w:author="Bambi C" w:date="2022-08-14T12:57:00Z">
              <w:tcPr>
                <w:tcW w:w="1584" w:type="dxa"/>
                <w:gridSpan w:val="2"/>
              </w:tcPr>
            </w:tcPrChange>
          </w:tcPr>
          <w:p w14:paraId="54E4EF58" w14:textId="59455704" w:rsidR="00D54302" w:rsidRDefault="00D54302" w:rsidP="00D54302">
            <w:pPr>
              <w:rPr>
                <w:ins w:id="867" w:author="Bambi C" w:date="2022-08-14T12:51:00Z"/>
              </w:rPr>
            </w:pPr>
            <w:ins w:id="868" w:author="Bambi C" w:date="2022-08-14T12:53:00Z">
              <w:r w:rsidRPr="00CC452E">
                <w:t>pass</w:t>
              </w:r>
            </w:ins>
          </w:p>
        </w:tc>
        <w:tc>
          <w:tcPr>
            <w:tcW w:w="1085" w:type="dxa"/>
            <w:tcPrChange w:id="869" w:author="Bambi C" w:date="2022-08-14T12:57:00Z">
              <w:tcPr>
                <w:tcW w:w="1085" w:type="dxa"/>
                <w:gridSpan w:val="2"/>
              </w:tcPr>
            </w:tcPrChange>
          </w:tcPr>
          <w:p w14:paraId="6DBEF5E8" w14:textId="54281CC1" w:rsidR="00D54302" w:rsidRDefault="00D54302" w:rsidP="00D54302">
            <w:pPr>
              <w:rPr>
                <w:ins w:id="870" w:author="Bambi C" w:date="2022-08-14T12:51:00Z"/>
              </w:rPr>
            </w:pPr>
            <w:ins w:id="871" w:author="Bambi C" w:date="2022-08-14T12:53:00Z">
              <w:r w:rsidRPr="00CC452E">
                <w:t>yes</w:t>
              </w:r>
            </w:ins>
          </w:p>
        </w:tc>
        <w:tc>
          <w:tcPr>
            <w:tcW w:w="1165" w:type="dxa"/>
            <w:tcPrChange w:id="872" w:author="Bambi C" w:date="2022-08-14T12:57:00Z">
              <w:tcPr>
                <w:tcW w:w="1359" w:type="dxa"/>
              </w:tcPr>
            </w:tcPrChange>
          </w:tcPr>
          <w:p w14:paraId="51ECB78C" w14:textId="21E3EBF6" w:rsidR="00D54302" w:rsidRDefault="00D54302" w:rsidP="00D54302">
            <w:pPr>
              <w:rPr>
                <w:ins w:id="873" w:author="Bambi C" w:date="2022-08-14T12:51:00Z"/>
              </w:rPr>
            </w:pPr>
            <w:ins w:id="874" w:author="Bambi C" w:date="2022-08-14T12:53:00Z">
              <w:r w:rsidRPr="00CC452E">
                <w:t>pass</w:t>
              </w:r>
            </w:ins>
          </w:p>
        </w:tc>
      </w:tr>
      <w:tr w:rsidR="004E49E7" w14:paraId="0DE4F5B9" w14:textId="77777777" w:rsidTr="004E49E7">
        <w:trPr>
          <w:ins w:id="875" w:author="Bambi C" w:date="2022-08-14T12:51:00Z"/>
          <w:trPrChange w:id="876" w:author="Bambi C" w:date="2022-08-14T12:57:00Z">
            <w:trPr>
              <w:gridAfter w:val="0"/>
            </w:trPr>
          </w:trPrChange>
        </w:trPr>
        <w:tc>
          <w:tcPr>
            <w:tcW w:w="1011" w:type="dxa"/>
            <w:tcPrChange w:id="877" w:author="Bambi C" w:date="2022-08-14T12:57:00Z">
              <w:tcPr>
                <w:tcW w:w="1011" w:type="dxa"/>
              </w:tcPr>
            </w:tcPrChange>
          </w:tcPr>
          <w:p w14:paraId="1AE61771" w14:textId="3FDFF9A9" w:rsidR="00D54302" w:rsidRDefault="00D54302" w:rsidP="00D54302">
            <w:pPr>
              <w:rPr>
                <w:ins w:id="878" w:author="Bambi C" w:date="2022-08-14T12:51:00Z"/>
              </w:rPr>
            </w:pPr>
            <w:ins w:id="879" w:author="Bambi C" w:date="2022-08-14T12:53:00Z">
              <w:r w:rsidRPr="00CC452E">
                <w:lastRenderedPageBreak/>
                <w:t>IO</w:t>
              </w:r>
            </w:ins>
          </w:p>
        </w:tc>
        <w:tc>
          <w:tcPr>
            <w:tcW w:w="2633" w:type="dxa"/>
            <w:tcPrChange w:id="880" w:author="Bambi C" w:date="2022-08-14T12:57:00Z">
              <w:tcPr>
                <w:tcW w:w="2633" w:type="dxa"/>
              </w:tcPr>
            </w:tcPrChange>
          </w:tcPr>
          <w:p w14:paraId="081E1B34" w14:textId="0E799234" w:rsidR="00D54302" w:rsidRDefault="00D54302" w:rsidP="00D54302">
            <w:pPr>
              <w:rPr>
                <w:ins w:id="881" w:author="Bambi C" w:date="2022-08-14T12:51:00Z"/>
              </w:rPr>
            </w:pPr>
            <w:ins w:id="882" w:author="Bambi C" w:date="2022-08-14T12:53:00Z">
              <w:r w:rsidRPr="00CC452E">
                <w:t>output_current_tasks_in_list</w:t>
              </w:r>
            </w:ins>
          </w:p>
        </w:tc>
        <w:tc>
          <w:tcPr>
            <w:tcW w:w="1368" w:type="dxa"/>
            <w:tcPrChange w:id="883" w:author="Bambi C" w:date="2022-08-14T12:57:00Z">
              <w:tcPr>
                <w:tcW w:w="1368" w:type="dxa"/>
              </w:tcPr>
            </w:tcPrChange>
          </w:tcPr>
          <w:p w14:paraId="06064E02" w14:textId="68EA8524" w:rsidR="00D54302" w:rsidRDefault="00D54302" w:rsidP="00D54302">
            <w:pPr>
              <w:rPr>
                <w:ins w:id="884" w:author="Bambi C" w:date="2022-08-14T12:51:00Z"/>
              </w:rPr>
            </w:pPr>
            <w:ins w:id="885" w:author="Bambi C" w:date="2022-08-14T12:53:00Z">
              <w:r w:rsidRPr="00CC452E">
                <w:t>read_show.py</w:t>
              </w:r>
            </w:ins>
          </w:p>
        </w:tc>
        <w:tc>
          <w:tcPr>
            <w:tcW w:w="1271" w:type="dxa"/>
            <w:tcPrChange w:id="886" w:author="Bambi C" w:date="2022-08-14T12:57:00Z">
              <w:tcPr>
                <w:tcW w:w="1271" w:type="dxa"/>
              </w:tcPr>
            </w:tcPrChange>
          </w:tcPr>
          <w:p w14:paraId="3AEB4FB9" w14:textId="0802B563" w:rsidR="00D54302" w:rsidRDefault="00D54302" w:rsidP="00D54302">
            <w:pPr>
              <w:rPr>
                <w:ins w:id="887" w:author="Bambi C" w:date="2022-08-14T12:51:00Z"/>
              </w:rPr>
            </w:pPr>
            <w:ins w:id="888" w:author="Bambi C" w:date="2022-08-14T12:53:00Z">
              <w:r w:rsidRPr="00CC452E">
                <w:t>menu loop</w:t>
              </w:r>
            </w:ins>
          </w:p>
        </w:tc>
        <w:tc>
          <w:tcPr>
            <w:tcW w:w="1177" w:type="dxa"/>
            <w:tcPrChange w:id="889" w:author="Bambi C" w:date="2022-08-14T12:57:00Z">
              <w:tcPr>
                <w:tcW w:w="1584" w:type="dxa"/>
                <w:gridSpan w:val="2"/>
              </w:tcPr>
            </w:tcPrChange>
          </w:tcPr>
          <w:p w14:paraId="705E35BF" w14:textId="6AF53B61" w:rsidR="00D54302" w:rsidRDefault="00D54302" w:rsidP="00D54302">
            <w:pPr>
              <w:rPr>
                <w:ins w:id="890" w:author="Bambi C" w:date="2022-08-14T12:51:00Z"/>
              </w:rPr>
            </w:pPr>
            <w:ins w:id="891" w:author="Bambi C" w:date="2022-08-14T12:53:00Z">
              <w:r w:rsidRPr="00CC452E">
                <w:t>pass</w:t>
              </w:r>
            </w:ins>
          </w:p>
        </w:tc>
        <w:tc>
          <w:tcPr>
            <w:tcW w:w="1085" w:type="dxa"/>
            <w:tcPrChange w:id="892" w:author="Bambi C" w:date="2022-08-14T12:57:00Z">
              <w:tcPr>
                <w:tcW w:w="1085" w:type="dxa"/>
                <w:gridSpan w:val="2"/>
              </w:tcPr>
            </w:tcPrChange>
          </w:tcPr>
          <w:p w14:paraId="6940D81F" w14:textId="5CF3DCB7" w:rsidR="00D54302" w:rsidRDefault="00D54302" w:rsidP="00D54302">
            <w:pPr>
              <w:rPr>
                <w:ins w:id="893" w:author="Bambi C" w:date="2022-08-14T12:51:00Z"/>
              </w:rPr>
            </w:pPr>
            <w:ins w:id="894" w:author="Bambi C" w:date="2022-08-14T12:53:00Z">
              <w:r w:rsidRPr="00CC452E">
                <w:t>yes</w:t>
              </w:r>
            </w:ins>
          </w:p>
        </w:tc>
        <w:tc>
          <w:tcPr>
            <w:tcW w:w="1165" w:type="dxa"/>
            <w:tcPrChange w:id="895" w:author="Bambi C" w:date="2022-08-14T12:57:00Z">
              <w:tcPr>
                <w:tcW w:w="1359" w:type="dxa"/>
              </w:tcPr>
            </w:tcPrChange>
          </w:tcPr>
          <w:p w14:paraId="77B0014A" w14:textId="126748A7" w:rsidR="00D54302" w:rsidRDefault="00D54302" w:rsidP="00D54302">
            <w:pPr>
              <w:rPr>
                <w:ins w:id="896" w:author="Bambi C" w:date="2022-08-14T12:51:00Z"/>
              </w:rPr>
            </w:pPr>
            <w:ins w:id="897" w:author="Bambi C" w:date="2022-08-14T12:53:00Z">
              <w:r w:rsidRPr="00CC452E">
                <w:t>pass</w:t>
              </w:r>
            </w:ins>
          </w:p>
        </w:tc>
      </w:tr>
      <w:tr w:rsidR="004E49E7" w14:paraId="216F25DC" w14:textId="77777777" w:rsidTr="004E49E7">
        <w:trPr>
          <w:ins w:id="898" w:author="Bambi C" w:date="2022-08-14T12:51:00Z"/>
          <w:trPrChange w:id="899" w:author="Bambi C" w:date="2022-08-14T12:57:00Z">
            <w:trPr>
              <w:gridAfter w:val="0"/>
            </w:trPr>
          </w:trPrChange>
        </w:trPr>
        <w:tc>
          <w:tcPr>
            <w:tcW w:w="1011" w:type="dxa"/>
            <w:tcPrChange w:id="900" w:author="Bambi C" w:date="2022-08-14T12:57:00Z">
              <w:tcPr>
                <w:tcW w:w="1011" w:type="dxa"/>
              </w:tcPr>
            </w:tcPrChange>
          </w:tcPr>
          <w:p w14:paraId="2C3A0392" w14:textId="77777777" w:rsidR="00D54302" w:rsidRDefault="00D54302" w:rsidP="00D54302">
            <w:pPr>
              <w:rPr>
                <w:ins w:id="901" w:author="Bambi C" w:date="2022-08-14T12:51:00Z"/>
              </w:rPr>
            </w:pPr>
          </w:p>
        </w:tc>
        <w:tc>
          <w:tcPr>
            <w:tcW w:w="2633" w:type="dxa"/>
            <w:tcPrChange w:id="902" w:author="Bambi C" w:date="2022-08-14T12:57:00Z">
              <w:tcPr>
                <w:tcW w:w="2633" w:type="dxa"/>
              </w:tcPr>
            </w:tcPrChange>
          </w:tcPr>
          <w:p w14:paraId="48A7BA6D" w14:textId="77777777" w:rsidR="00D54302" w:rsidRDefault="00D54302" w:rsidP="00D54302">
            <w:pPr>
              <w:rPr>
                <w:ins w:id="903" w:author="Bambi C" w:date="2022-08-14T12:51:00Z"/>
              </w:rPr>
            </w:pPr>
          </w:p>
        </w:tc>
        <w:tc>
          <w:tcPr>
            <w:tcW w:w="1368" w:type="dxa"/>
            <w:tcPrChange w:id="904" w:author="Bambi C" w:date="2022-08-14T12:57:00Z">
              <w:tcPr>
                <w:tcW w:w="1368" w:type="dxa"/>
              </w:tcPr>
            </w:tcPrChange>
          </w:tcPr>
          <w:p w14:paraId="65A7BEE3" w14:textId="77777777" w:rsidR="00D54302" w:rsidRDefault="00D54302" w:rsidP="00D54302">
            <w:pPr>
              <w:rPr>
                <w:ins w:id="905" w:author="Bambi C" w:date="2022-08-14T12:51:00Z"/>
              </w:rPr>
            </w:pPr>
          </w:p>
        </w:tc>
        <w:tc>
          <w:tcPr>
            <w:tcW w:w="1271" w:type="dxa"/>
            <w:tcPrChange w:id="906" w:author="Bambi C" w:date="2022-08-14T12:57:00Z">
              <w:tcPr>
                <w:tcW w:w="1271" w:type="dxa"/>
              </w:tcPr>
            </w:tcPrChange>
          </w:tcPr>
          <w:p w14:paraId="6F52FBC1" w14:textId="77777777" w:rsidR="00D54302" w:rsidRDefault="00D54302" w:rsidP="00D54302">
            <w:pPr>
              <w:rPr>
                <w:ins w:id="907" w:author="Bambi C" w:date="2022-08-14T12:51:00Z"/>
              </w:rPr>
            </w:pPr>
          </w:p>
        </w:tc>
        <w:tc>
          <w:tcPr>
            <w:tcW w:w="1177" w:type="dxa"/>
            <w:tcPrChange w:id="908" w:author="Bambi C" w:date="2022-08-14T12:57:00Z">
              <w:tcPr>
                <w:tcW w:w="1584" w:type="dxa"/>
                <w:gridSpan w:val="2"/>
              </w:tcPr>
            </w:tcPrChange>
          </w:tcPr>
          <w:p w14:paraId="5D910D87" w14:textId="77777777" w:rsidR="00D54302" w:rsidRDefault="00D54302" w:rsidP="00D54302">
            <w:pPr>
              <w:rPr>
                <w:ins w:id="909" w:author="Bambi C" w:date="2022-08-14T12:51:00Z"/>
              </w:rPr>
            </w:pPr>
          </w:p>
        </w:tc>
        <w:tc>
          <w:tcPr>
            <w:tcW w:w="1085" w:type="dxa"/>
            <w:tcPrChange w:id="910" w:author="Bambi C" w:date="2022-08-14T12:57:00Z">
              <w:tcPr>
                <w:tcW w:w="1085" w:type="dxa"/>
                <w:gridSpan w:val="2"/>
              </w:tcPr>
            </w:tcPrChange>
          </w:tcPr>
          <w:p w14:paraId="20C0DBF9" w14:textId="77777777" w:rsidR="00D54302" w:rsidRDefault="00D54302" w:rsidP="00D54302">
            <w:pPr>
              <w:rPr>
                <w:ins w:id="911" w:author="Bambi C" w:date="2022-08-14T12:51:00Z"/>
              </w:rPr>
            </w:pPr>
          </w:p>
        </w:tc>
        <w:tc>
          <w:tcPr>
            <w:tcW w:w="1165" w:type="dxa"/>
            <w:tcPrChange w:id="912" w:author="Bambi C" w:date="2022-08-14T12:57:00Z">
              <w:tcPr>
                <w:tcW w:w="1359" w:type="dxa"/>
              </w:tcPr>
            </w:tcPrChange>
          </w:tcPr>
          <w:p w14:paraId="21C39076" w14:textId="77777777" w:rsidR="00D54302" w:rsidRDefault="00D54302" w:rsidP="00D54302">
            <w:pPr>
              <w:rPr>
                <w:ins w:id="913" w:author="Bambi C" w:date="2022-08-14T12:51:00Z"/>
              </w:rPr>
            </w:pPr>
          </w:p>
        </w:tc>
      </w:tr>
      <w:tr w:rsidR="004E49E7" w14:paraId="41CC7016" w14:textId="77777777" w:rsidTr="004E49E7">
        <w:trPr>
          <w:ins w:id="914" w:author="Bambi C" w:date="2022-08-14T12:51:00Z"/>
          <w:trPrChange w:id="915" w:author="Bambi C" w:date="2022-08-14T12:57:00Z">
            <w:trPr>
              <w:gridAfter w:val="0"/>
            </w:trPr>
          </w:trPrChange>
        </w:trPr>
        <w:tc>
          <w:tcPr>
            <w:tcW w:w="1011" w:type="dxa"/>
            <w:tcPrChange w:id="916" w:author="Bambi C" w:date="2022-08-14T12:57:00Z">
              <w:tcPr>
                <w:tcW w:w="1011" w:type="dxa"/>
              </w:tcPr>
            </w:tcPrChange>
          </w:tcPr>
          <w:p w14:paraId="501AB722" w14:textId="1F5ADEED" w:rsidR="00D54302" w:rsidRDefault="00D54302" w:rsidP="00D54302">
            <w:pPr>
              <w:rPr>
                <w:ins w:id="917" w:author="Bambi C" w:date="2022-08-14T12:51:00Z"/>
              </w:rPr>
            </w:pPr>
            <w:ins w:id="918" w:author="Bambi C" w:date="2022-08-14T12:53:00Z">
              <w:r w:rsidRPr="00CC452E">
                <w:t>IO</w:t>
              </w:r>
            </w:ins>
          </w:p>
        </w:tc>
        <w:tc>
          <w:tcPr>
            <w:tcW w:w="2633" w:type="dxa"/>
            <w:tcPrChange w:id="919" w:author="Bambi C" w:date="2022-08-14T12:57:00Z">
              <w:tcPr>
                <w:tcW w:w="2633" w:type="dxa"/>
              </w:tcPr>
            </w:tcPrChange>
          </w:tcPr>
          <w:p w14:paraId="2BF07B94" w14:textId="7C26DCAC" w:rsidR="00D54302" w:rsidRDefault="00D54302" w:rsidP="00D54302">
            <w:pPr>
              <w:rPr>
                <w:ins w:id="920" w:author="Bambi C" w:date="2022-08-14T12:51:00Z"/>
              </w:rPr>
            </w:pPr>
            <w:ins w:id="921" w:author="Bambi C" w:date="2022-08-14T12:53:00Z">
              <w:r w:rsidRPr="00CC452E">
                <w:t>output_menu_tasks</w:t>
              </w:r>
            </w:ins>
          </w:p>
        </w:tc>
        <w:tc>
          <w:tcPr>
            <w:tcW w:w="1368" w:type="dxa"/>
            <w:tcPrChange w:id="922" w:author="Bambi C" w:date="2022-08-14T12:57:00Z">
              <w:tcPr>
                <w:tcW w:w="1368" w:type="dxa"/>
              </w:tcPr>
            </w:tcPrChange>
          </w:tcPr>
          <w:p w14:paraId="43C1A9A4" w14:textId="79ECA39F" w:rsidR="00D54302" w:rsidRDefault="00D54302" w:rsidP="00D54302">
            <w:pPr>
              <w:rPr>
                <w:ins w:id="923" w:author="Bambi C" w:date="2022-08-14T12:51:00Z"/>
              </w:rPr>
            </w:pPr>
            <w:ins w:id="924" w:author="Bambi C" w:date="2022-08-14T12:53:00Z">
              <w:r w:rsidRPr="00CC452E">
                <w:t>menu.py</w:t>
              </w:r>
            </w:ins>
          </w:p>
        </w:tc>
        <w:tc>
          <w:tcPr>
            <w:tcW w:w="1271" w:type="dxa"/>
            <w:tcPrChange w:id="925" w:author="Bambi C" w:date="2022-08-14T12:57:00Z">
              <w:tcPr>
                <w:tcW w:w="1271" w:type="dxa"/>
              </w:tcPr>
            </w:tcPrChange>
          </w:tcPr>
          <w:p w14:paraId="7795E05A" w14:textId="064E15C2" w:rsidR="00D54302" w:rsidRDefault="00D54302" w:rsidP="00D54302">
            <w:pPr>
              <w:rPr>
                <w:ins w:id="926" w:author="Bambi C" w:date="2022-08-14T12:51:00Z"/>
              </w:rPr>
            </w:pPr>
            <w:ins w:id="927" w:author="Bambi C" w:date="2022-08-14T12:53:00Z">
              <w:r w:rsidRPr="00CC452E">
                <w:t>menu loop</w:t>
              </w:r>
            </w:ins>
          </w:p>
        </w:tc>
        <w:tc>
          <w:tcPr>
            <w:tcW w:w="1177" w:type="dxa"/>
            <w:tcPrChange w:id="928" w:author="Bambi C" w:date="2022-08-14T12:57:00Z">
              <w:tcPr>
                <w:tcW w:w="1584" w:type="dxa"/>
                <w:gridSpan w:val="2"/>
              </w:tcPr>
            </w:tcPrChange>
          </w:tcPr>
          <w:p w14:paraId="4BCCCC7D" w14:textId="7CA564DA" w:rsidR="00D54302" w:rsidRDefault="00D54302" w:rsidP="00D54302">
            <w:pPr>
              <w:rPr>
                <w:ins w:id="929" w:author="Bambi C" w:date="2022-08-14T12:51:00Z"/>
              </w:rPr>
            </w:pPr>
            <w:ins w:id="930" w:author="Bambi C" w:date="2022-08-14T12:53:00Z">
              <w:r w:rsidRPr="00CC452E">
                <w:t>pass</w:t>
              </w:r>
            </w:ins>
          </w:p>
        </w:tc>
        <w:tc>
          <w:tcPr>
            <w:tcW w:w="1085" w:type="dxa"/>
            <w:tcPrChange w:id="931" w:author="Bambi C" w:date="2022-08-14T12:57:00Z">
              <w:tcPr>
                <w:tcW w:w="1085" w:type="dxa"/>
                <w:gridSpan w:val="2"/>
              </w:tcPr>
            </w:tcPrChange>
          </w:tcPr>
          <w:p w14:paraId="0ACDB18D" w14:textId="701AF3EE" w:rsidR="00D54302" w:rsidRDefault="00D54302" w:rsidP="00D54302">
            <w:pPr>
              <w:rPr>
                <w:ins w:id="932" w:author="Bambi C" w:date="2022-08-14T12:51:00Z"/>
              </w:rPr>
            </w:pPr>
            <w:ins w:id="933" w:author="Bambi C" w:date="2022-08-14T12:53:00Z">
              <w:r w:rsidRPr="00CC452E">
                <w:t>yes</w:t>
              </w:r>
            </w:ins>
          </w:p>
        </w:tc>
        <w:tc>
          <w:tcPr>
            <w:tcW w:w="1165" w:type="dxa"/>
            <w:tcPrChange w:id="934" w:author="Bambi C" w:date="2022-08-14T12:57:00Z">
              <w:tcPr>
                <w:tcW w:w="1359" w:type="dxa"/>
              </w:tcPr>
            </w:tcPrChange>
          </w:tcPr>
          <w:p w14:paraId="10213568" w14:textId="550CF1AA" w:rsidR="00D54302" w:rsidRDefault="00D54302" w:rsidP="00D54302">
            <w:pPr>
              <w:rPr>
                <w:ins w:id="935" w:author="Bambi C" w:date="2022-08-14T12:51:00Z"/>
              </w:rPr>
            </w:pPr>
            <w:ins w:id="936" w:author="Bambi C" w:date="2022-08-14T12:53:00Z">
              <w:r w:rsidRPr="00CC452E">
                <w:t>pass</w:t>
              </w:r>
            </w:ins>
          </w:p>
        </w:tc>
      </w:tr>
      <w:tr w:rsidR="004E49E7" w14:paraId="3AB97376" w14:textId="77777777" w:rsidTr="004E49E7">
        <w:trPr>
          <w:ins w:id="937" w:author="Bambi C" w:date="2022-08-14T12:51:00Z"/>
          <w:trPrChange w:id="938" w:author="Bambi C" w:date="2022-08-14T12:57:00Z">
            <w:trPr>
              <w:gridAfter w:val="0"/>
            </w:trPr>
          </w:trPrChange>
        </w:trPr>
        <w:tc>
          <w:tcPr>
            <w:tcW w:w="1011" w:type="dxa"/>
            <w:tcPrChange w:id="939" w:author="Bambi C" w:date="2022-08-14T12:57:00Z">
              <w:tcPr>
                <w:tcW w:w="1011" w:type="dxa"/>
              </w:tcPr>
            </w:tcPrChange>
          </w:tcPr>
          <w:p w14:paraId="639CF2A9" w14:textId="6C9FD881" w:rsidR="00D54302" w:rsidRDefault="00D54302" w:rsidP="00D54302">
            <w:pPr>
              <w:rPr>
                <w:ins w:id="940" w:author="Bambi C" w:date="2022-08-14T12:51:00Z"/>
              </w:rPr>
            </w:pPr>
            <w:ins w:id="941" w:author="Bambi C" w:date="2022-08-14T12:53:00Z">
              <w:r w:rsidRPr="00CC452E">
                <w:t>IO</w:t>
              </w:r>
            </w:ins>
          </w:p>
        </w:tc>
        <w:tc>
          <w:tcPr>
            <w:tcW w:w="2633" w:type="dxa"/>
            <w:tcPrChange w:id="942" w:author="Bambi C" w:date="2022-08-14T12:57:00Z">
              <w:tcPr>
                <w:tcW w:w="2633" w:type="dxa"/>
              </w:tcPr>
            </w:tcPrChange>
          </w:tcPr>
          <w:p w14:paraId="1716216D" w14:textId="4B41AD39" w:rsidR="00D54302" w:rsidRDefault="00D54302" w:rsidP="00D54302">
            <w:pPr>
              <w:rPr>
                <w:ins w:id="943" w:author="Bambi C" w:date="2022-08-14T12:51:00Z"/>
              </w:rPr>
            </w:pPr>
            <w:ins w:id="944" w:author="Bambi C" w:date="2022-08-14T12:53:00Z">
              <w:r w:rsidRPr="00CC452E">
                <w:t>input_menu_choice</w:t>
              </w:r>
            </w:ins>
          </w:p>
        </w:tc>
        <w:tc>
          <w:tcPr>
            <w:tcW w:w="1368" w:type="dxa"/>
            <w:tcPrChange w:id="945" w:author="Bambi C" w:date="2022-08-14T12:57:00Z">
              <w:tcPr>
                <w:tcW w:w="1368" w:type="dxa"/>
              </w:tcPr>
            </w:tcPrChange>
          </w:tcPr>
          <w:p w14:paraId="470D18E1" w14:textId="319F2DF6" w:rsidR="00D54302" w:rsidRDefault="00D54302" w:rsidP="00D54302">
            <w:pPr>
              <w:rPr>
                <w:ins w:id="946" w:author="Bambi C" w:date="2022-08-14T12:51:00Z"/>
              </w:rPr>
            </w:pPr>
            <w:ins w:id="947" w:author="Bambi C" w:date="2022-08-14T12:53:00Z">
              <w:r w:rsidRPr="00CC452E">
                <w:t>menu.py</w:t>
              </w:r>
            </w:ins>
          </w:p>
        </w:tc>
        <w:tc>
          <w:tcPr>
            <w:tcW w:w="1271" w:type="dxa"/>
            <w:tcPrChange w:id="948" w:author="Bambi C" w:date="2022-08-14T12:57:00Z">
              <w:tcPr>
                <w:tcW w:w="1271" w:type="dxa"/>
              </w:tcPr>
            </w:tcPrChange>
          </w:tcPr>
          <w:p w14:paraId="5C80581D" w14:textId="42B3106E" w:rsidR="00D54302" w:rsidRDefault="00D54302" w:rsidP="00D54302">
            <w:pPr>
              <w:rPr>
                <w:ins w:id="949" w:author="Bambi C" w:date="2022-08-14T12:51:00Z"/>
              </w:rPr>
            </w:pPr>
            <w:ins w:id="950" w:author="Bambi C" w:date="2022-08-14T12:53:00Z">
              <w:r w:rsidRPr="00CC452E">
                <w:t>menu loop</w:t>
              </w:r>
            </w:ins>
          </w:p>
        </w:tc>
        <w:tc>
          <w:tcPr>
            <w:tcW w:w="1177" w:type="dxa"/>
            <w:tcPrChange w:id="951" w:author="Bambi C" w:date="2022-08-14T12:57:00Z">
              <w:tcPr>
                <w:tcW w:w="1584" w:type="dxa"/>
                <w:gridSpan w:val="2"/>
              </w:tcPr>
            </w:tcPrChange>
          </w:tcPr>
          <w:p w14:paraId="42C12B59" w14:textId="6A8A3289" w:rsidR="00D54302" w:rsidRDefault="00D54302" w:rsidP="00D54302">
            <w:pPr>
              <w:rPr>
                <w:ins w:id="952" w:author="Bambi C" w:date="2022-08-14T12:51:00Z"/>
              </w:rPr>
            </w:pPr>
            <w:ins w:id="953" w:author="Bambi C" w:date="2022-08-14T12:53:00Z">
              <w:r w:rsidRPr="00CC452E">
                <w:t>pass</w:t>
              </w:r>
            </w:ins>
          </w:p>
        </w:tc>
        <w:tc>
          <w:tcPr>
            <w:tcW w:w="1085" w:type="dxa"/>
            <w:tcPrChange w:id="954" w:author="Bambi C" w:date="2022-08-14T12:57:00Z">
              <w:tcPr>
                <w:tcW w:w="1085" w:type="dxa"/>
                <w:gridSpan w:val="2"/>
              </w:tcPr>
            </w:tcPrChange>
          </w:tcPr>
          <w:p w14:paraId="07A8D4DF" w14:textId="52C1A529" w:rsidR="00D54302" w:rsidRDefault="00D54302" w:rsidP="00D54302">
            <w:pPr>
              <w:rPr>
                <w:ins w:id="955" w:author="Bambi C" w:date="2022-08-14T12:51:00Z"/>
              </w:rPr>
            </w:pPr>
            <w:ins w:id="956" w:author="Bambi C" w:date="2022-08-14T12:53:00Z">
              <w:r w:rsidRPr="00CC452E">
                <w:t>yes</w:t>
              </w:r>
            </w:ins>
          </w:p>
        </w:tc>
        <w:tc>
          <w:tcPr>
            <w:tcW w:w="1165" w:type="dxa"/>
            <w:tcPrChange w:id="957" w:author="Bambi C" w:date="2022-08-14T12:57:00Z">
              <w:tcPr>
                <w:tcW w:w="1359" w:type="dxa"/>
              </w:tcPr>
            </w:tcPrChange>
          </w:tcPr>
          <w:p w14:paraId="72FB12D3" w14:textId="69E9E53E" w:rsidR="00D54302" w:rsidRDefault="00D54302" w:rsidP="00D54302">
            <w:pPr>
              <w:rPr>
                <w:ins w:id="958" w:author="Bambi C" w:date="2022-08-14T12:51:00Z"/>
              </w:rPr>
            </w:pPr>
            <w:ins w:id="959" w:author="Bambi C" w:date="2022-08-14T12:53:00Z">
              <w:r w:rsidRPr="00CC452E">
                <w:t>pass</w:t>
              </w:r>
            </w:ins>
          </w:p>
        </w:tc>
      </w:tr>
      <w:tr w:rsidR="004E49E7" w14:paraId="1C5A45C6" w14:textId="77777777" w:rsidTr="004E49E7">
        <w:trPr>
          <w:ins w:id="960" w:author="Bambi C" w:date="2022-08-14T12:51:00Z"/>
          <w:trPrChange w:id="961" w:author="Bambi C" w:date="2022-08-14T12:57:00Z">
            <w:trPr>
              <w:gridAfter w:val="0"/>
            </w:trPr>
          </w:trPrChange>
        </w:trPr>
        <w:tc>
          <w:tcPr>
            <w:tcW w:w="1011" w:type="dxa"/>
            <w:tcPrChange w:id="962" w:author="Bambi C" w:date="2022-08-14T12:57:00Z">
              <w:tcPr>
                <w:tcW w:w="1011" w:type="dxa"/>
              </w:tcPr>
            </w:tcPrChange>
          </w:tcPr>
          <w:p w14:paraId="2A3F76F2" w14:textId="77777777" w:rsidR="00D54302" w:rsidRDefault="00D54302" w:rsidP="00D54302">
            <w:pPr>
              <w:rPr>
                <w:ins w:id="963" w:author="Bambi C" w:date="2022-08-14T12:51:00Z"/>
              </w:rPr>
            </w:pPr>
          </w:p>
        </w:tc>
        <w:tc>
          <w:tcPr>
            <w:tcW w:w="2633" w:type="dxa"/>
            <w:tcPrChange w:id="964" w:author="Bambi C" w:date="2022-08-14T12:57:00Z">
              <w:tcPr>
                <w:tcW w:w="2633" w:type="dxa"/>
              </w:tcPr>
            </w:tcPrChange>
          </w:tcPr>
          <w:p w14:paraId="5FC2F588" w14:textId="77777777" w:rsidR="00D54302" w:rsidRDefault="00D54302" w:rsidP="00D54302">
            <w:pPr>
              <w:rPr>
                <w:ins w:id="965" w:author="Bambi C" w:date="2022-08-14T12:51:00Z"/>
              </w:rPr>
            </w:pPr>
          </w:p>
        </w:tc>
        <w:tc>
          <w:tcPr>
            <w:tcW w:w="1368" w:type="dxa"/>
            <w:tcPrChange w:id="966" w:author="Bambi C" w:date="2022-08-14T12:57:00Z">
              <w:tcPr>
                <w:tcW w:w="1368" w:type="dxa"/>
              </w:tcPr>
            </w:tcPrChange>
          </w:tcPr>
          <w:p w14:paraId="55525785" w14:textId="77777777" w:rsidR="00D54302" w:rsidRDefault="00D54302" w:rsidP="00D54302">
            <w:pPr>
              <w:rPr>
                <w:ins w:id="967" w:author="Bambi C" w:date="2022-08-14T12:51:00Z"/>
              </w:rPr>
            </w:pPr>
          </w:p>
        </w:tc>
        <w:tc>
          <w:tcPr>
            <w:tcW w:w="1271" w:type="dxa"/>
            <w:tcPrChange w:id="968" w:author="Bambi C" w:date="2022-08-14T12:57:00Z">
              <w:tcPr>
                <w:tcW w:w="1271" w:type="dxa"/>
              </w:tcPr>
            </w:tcPrChange>
          </w:tcPr>
          <w:p w14:paraId="52F45F7C" w14:textId="77777777" w:rsidR="00D54302" w:rsidRDefault="00D54302" w:rsidP="00D54302">
            <w:pPr>
              <w:rPr>
                <w:ins w:id="969" w:author="Bambi C" w:date="2022-08-14T12:51:00Z"/>
              </w:rPr>
            </w:pPr>
          </w:p>
        </w:tc>
        <w:tc>
          <w:tcPr>
            <w:tcW w:w="1177" w:type="dxa"/>
            <w:tcPrChange w:id="970" w:author="Bambi C" w:date="2022-08-14T12:57:00Z">
              <w:tcPr>
                <w:tcW w:w="1584" w:type="dxa"/>
                <w:gridSpan w:val="2"/>
              </w:tcPr>
            </w:tcPrChange>
          </w:tcPr>
          <w:p w14:paraId="03FFED8B" w14:textId="77777777" w:rsidR="00D54302" w:rsidRDefault="00D54302" w:rsidP="00D54302">
            <w:pPr>
              <w:rPr>
                <w:ins w:id="971" w:author="Bambi C" w:date="2022-08-14T12:51:00Z"/>
              </w:rPr>
            </w:pPr>
          </w:p>
        </w:tc>
        <w:tc>
          <w:tcPr>
            <w:tcW w:w="1085" w:type="dxa"/>
            <w:tcPrChange w:id="972" w:author="Bambi C" w:date="2022-08-14T12:57:00Z">
              <w:tcPr>
                <w:tcW w:w="1085" w:type="dxa"/>
                <w:gridSpan w:val="2"/>
              </w:tcPr>
            </w:tcPrChange>
          </w:tcPr>
          <w:p w14:paraId="0C48AAA4" w14:textId="77777777" w:rsidR="00D54302" w:rsidRDefault="00D54302" w:rsidP="00D54302">
            <w:pPr>
              <w:rPr>
                <w:ins w:id="973" w:author="Bambi C" w:date="2022-08-14T12:51:00Z"/>
              </w:rPr>
            </w:pPr>
          </w:p>
        </w:tc>
        <w:tc>
          <w:tcPr>
            <w:tcW w:w="1165" w:type="dxa"/>
            <w:tcPrChange w:id="974" w:author="Bambi C" w:date="2022-08-14T12:57:00Z">
              <w:tcPr>
                <w:tcW w:w="1359" w:type="dxa"/>
              </w:tcPr>
            </w:tcPrChange>
          </w:tcPr>
          <w:p w14:paraId="5AC71172" w14:textId="77777777" w:rsidR="00D54302" w:rsidRDefault="00D54302" w:rsidP="00D54302">
            <w:pPr>
              <w:rPr>
                <w:ins w:id="975" w:author="Bambi C" w:date="2022-08-14T12:51:00Z"/>
              </w:rPr>
            </w:pPr>
          </w:p>
        </w:tc>
      </w:tr>
      <w:tr w:rsidR="004E49E7" w14:paraId="26F02CC2" w14:textId="77777777" w:rsidTr="004E49E7">
        <w:trPr>
          <w:ins w:id="976" w:author="Bambi C" w:date="2022-08-14T12:51:00Z"/>
          <w:trPrChange w:id="977" w:author="Bambi C" w:date="2022-08-14T12:57:00Z">
            <w:trPr>
              <w:gridAfter w:val="0"/>
            </w:trPr>
          </w:trPrChange>
        </w:trPr>
        <w:tc>
          <w:tcPr>
            <w:tcW w:w="1011" w:type="dxa"/>
            <w:tcPrChange w:id="978" w:author="Bambi C" w:date="2022-08-14T12:57:00Z">
              <w:tcPr>
                <w:tcW w:w="1011" w:type="dxa"/>
              </w:tcPr>
            </w:tcPrChange>
          </w:tcPr>
          <w:p w14:paraId="540A529F" w14:textId="4D0C6313" w:rsidR="00D54302" w:rsidRDefault="00D54302" w:rsidP="00D54302">
            <w:pPr>
              <w:rPr>
                <w:ins w:id="979" w:author="Bambi C" w:date="2022-08-14T12:51:00Z"/>
              </w:rPr>
            </w:pPr>
            <w:ins w:id="980" w:author="Bambi C" w:date="2022-08-14T12:53:00Z">
              <w:r w:rsidRPr="00CC452E">
                <w:t>IO</w:t>
              </w:r>
            </w:ins>
          </w:p>
        </w:tc>
        <w:tc>
          <w:tcPr>
            <w:tcW w:w="2633" w:type="dxa"/>
            <w:tcPrChange w:id="981" w:author="Bambi C" w:date="2022-08-14T12:57:00Z">
              <w:tcPr>
                <w:tcW w:w="2633" w:type="dxa"/>
              </w:tcPr>
            </w:tcPrChange>
          </w:tcPr>
          <w:p w14:paraId="2B106F96" w14:textId="6F41AACA" w:rsidR="00D54302" w:rsidRDefault="00D54302" w:rsidP="00D54302">
            <w:pPr>
              <w:rPr>
                <w:ins w:id="982" w:author="Bambi C" w:date="2022-08-14T12:51:00Z"/>
              </w:rPr>
            </w:pPr>
            <w:ins w:id="983" w:author="Bambi C" w:date="2022-08-14T12:53:00Z">
              <w:r w:rsidRPr="00CC452E">
                <w:t>input_new_task_and_priority</w:t>
              </w:r>
            </w:ins>
          </w:p>
        </w:tc>
        <w:tc>
          <w:tcPr>
            <w:tcW w:w="1368" w:type="dxa"/>
            <w:tcPrChange w:id="984" w:author="Bambi C" w:date="2022-08-14T12:57:00Z">
              <w:tcPr>
                <w:tcW w:w="1368" w:type="dxa"/>
              </w:tcPr>
            </w:tcPrChange>
          </w:tcPr>
          <w:p w14:paraId="30958E75" w14:textId="4541EDE2" w:rsidR="00D54302" w:rsidRDefault="00D54302" w:rsidP="00D54302">
            <w:pPr>
              <w:rPr>
                <w:ins w:id="985" w:author="Bambi C" w:date="2022-08-14T12:51:00Z"/>
              </w:rPr>
            </w:pPr>
            <w:ins w:id="986" w:author="Bambi C" w:date="2022-08-14T12:53:00Z">
              <w:r w:rsidRPr="00CC452E">
                <w:t>add.py</w:t>
              </w:r>
            </w:ins>
          </w:p>
        </w:tc>
        <w:tc>
          <w:tcPr>
            <w:tcW w:w="1271" w:type="dxa"/>
            <w:tcPrChange w:id="987" w:author="Bambi C" w:date="2022-08-14T12:57:00Z">
              <w:tcPr>
                <w:tcW w:w="1271" w:type="dxa"/>
              </w:tcPr>
            </w:tcPrChange>
          </w:tcPr>
          <w:p w14:paraId="7486E47C" w14:textId="0D4FE387" w:rsidR="00D54302" w:rsidRDefault="00D54302" w:rsidP="00D54302">
            <w:pPr>
              <w:rPr>
                <w:ins w:id="988" w:author="Bambi C" w:date="2022-08-14T12:51:00Z"/>
              </w:rPr>
            </w:pPr>
            <w:ins w:id="989" w:author="Bambi C" w:date="2022-08-14T12:53:00Z">
              <w:r w:rsidRPr="00CC452E">
                <w:t>1</w:t>
              </w:r>
            </w:ins>
          </w:p>
        </w:tc>
        <w:tc>
          <w:tcPr>
            <w:tcW w:w="1177" w:type="dxa"/>
            <w:tcPrChange w:id="990" w:author="Bambi C" w:date="2022-08-14T12:57:00Z">
              <w:tcPr>
                <w:tcW w:w="1584" w:type="dxa"/>
                <w:gridSpan w:val="2"/>
              </w:tcPr>
            </w:tcPrChange>
          </w:tcPr>
          <w:p w14:paraId="75F85BE9" w14:textId="4CD85F26" w:rsidR="00D54302" w:rsidRDefault="00D54302" w:rsidP="00D54302">
            <w:pPr>
              <w:rPr>
                <w:ins w:id="991" w:author="Bambi C" w:date="2022-08-14T12:51:00Z"/>
              </w:rPr>
            </w:pPr>
            <w:ins w:id="992" w:author="Bambi C" w:date="2022-08-14T12:53:00Z">
              <w:r w:rsidRPr="00CC452E">
                <w:t>pass</w:t>
              </w:r>
            </w:ins>
          </w:p>
        </w:tc>
        <w:tc>
          <w:tcPr>
            <w:tcW w:w="1085" w:type="dxa"/>
            <w:tcPrChange w:id="993" w:author="Bambi C" w:date="2022-08-14T12:57:00Z">
              <w:tcPr>
                <w:tcW w:w="1085" w:type="dxa"/>
                <w:gridSpan w:val="2"/>
              </w:tcPr>
            </w:tcPrChange>
          </w:tcPr>
          <w:p w14:paraId="53EAE504" w14:textId="23C71BFC" w:rsidR="00D54302" w:rsidRDefault="00D54302" w:rsidP="00D54302">
            <w:pPr>
              <w:rPr>
                <w:ins w:id="994" w:author="Bambi C" w:date="2022-08-14T12:51:00Z"/>
              </w:rPr>
            </w:pPr>
            <w:ins w:id="995" w:author="Bambi C" w:date="2022-08-14T12:53:00Z">
              <w:r w:rsidRPr="00CC452E">
                <w:t>yes</w:t>
              </w:r>
            </w:ins>
          </w:p>
        </w:tc>
        <w:tc>
          <w:tcPr>
            <w:tcW w:w="1165" w:type="dxa"/>
            <w:tcPrChange w:id="996" w:author="Bambi C" w:date="2022-08-14T12:57:00Z">
              <w:tcPr>
                <w:tcW w:w="1359" w:type="dxa"/>
              </w:tcPr>
            </w:tcPrChange>
          </w:tcPr>
          <w:p w14:paraId="7560AF87" w14:textId="28894A98" w:rsidR="00D54302" w:rsidRDefault="00D54302" w:rsidP="00D54302">
            <w:pPr>
              <w:rPr>
                <w:ins w:id="997" w:author="Bambi C" w:date="2022-08-14T12:51:00Z"/>
              </w:rPr>
            </w:pPr>
            <w:ins w:id="998" w:author="Bambi C" w:date="2022-08-14T12:53:00Z">
              <w:r w:rsidRPr="00CC452E">
                <w:t>pass</w:t>
              </w:r>
            </w:ins>
          </w:p>
        </w:tc>
      </w:tr>
      <w:tr w:rsidR="004E49E7" w14:paraId="546CBDB6" w14:textId="77777777" w:rsidTr="004E49E7">
        <w:trPr>
          <w:ins w:id="999" w:author="Bambi C" w:date="2022-08-14T12:51:00Z"/>
          <w:trPrChange w:id="1000" w:author="Bambi C" w:date="2022-08-14T12:57:00Z">
            <w:trPr>
              <w:gridAfter w:val="0"/>
            </w:trPr>
          </w:trPrChange>
        </w:trPr>
        <w:tc>
          <w:tcPr>
            <w:tcW w:w="1011" w:type="dxa"/>
            <w:tcPrChange w:id="1001" w:author="Bambi C" w:date="2022-08-14T12:57:00Z">
              <w:tcPr>
                <w:tcW w:w="1011" w:type="dxa"/>
              </w:tcPr>
            </w:tcPrChange>
          </w:tcPr>
          <w:p w14:paraId="19ED7FEC" w14:textId="35FF7DF7" w:rsidR="00D54302" w:rsidRDefault="00D54302" w:rsidP="00D54302">
            <w:pPr>
              <w:rPr>
                <w:ins w:id="1002" w:author="Bambi C" w:date="2022-08-14T12:51:00Z"/>
              </w:rPr>
            </w:pPr>
            <w:ins w:id="1003" w:author="Bambi C" w:date="2022-08-14T12:53:00Z">
              <w:r w:rsidRPr="00CC452E">
                <w:t>Processor</w:t>
              </w:r>
            </w:ins>
          </w:p>
        </w:tc>
        <w:tc>
          <w:tcPr>
            <w:tcW w:w="2633" w:type="dxa"/>
            <w:tcPrChange w:id="1004" w:author="Bambi C" w:date="2022-08-14T12:57:00Z">
              <w:tcPr>
                <w:tcW w:w="2633" w:type="dxa"/>
              </w:tcPr>
            </w:tcPrChange>
          </w:tcPr>
          <w:p w14:paraId="47513569" w14:textId="259030EB" w:rsidR="00D54302" w:rsidRDefault="00D54302" w:rsidP="00D54302">
            <w:pPr>
              <w:rPr>
                <w:ins w:id="1005" w:author="Bambi C" w:date="2022-08-14T12:51:00Z"/>
              </w:rPr>
            </w:pPr>
            <w:ins w:id="1006" w:author="Bambi C" w:date="2022-08-14T12:53:00Z">
              <w:r w:rsidRPr="00CC452E">
                <w:t>add_data_to_list</w:t>
              </w:r>
            </w:ins>
          </w:p>
        </w:tc>
        <w:tc>
          <w:tcPr>
            <w:tcW w:w="1368" w:type="dxa"/>
            <w:tcPrChange w:id="1007" w:author="Bambi C" w:date="2022-08-14T12:57:00Z">
              <w:tcPr>
                <w:tcW w:w="1368" w:type="dxa"/>
              </w:tcPr>
            </w:tcPrChange>
          </w:tcPr>
          <w:p w14:paraId="117ACB39" w14:textId="27B16616" w:rsidR="00D54302" w:rsidRDefault="00D54302" w:rsidP="00D54302">
            <w:pPr>
              <w:rPr>
                <w:ins w:id="1008" w:author="Bambi C" w:date="2022-08-14T12:51:00Z"/>
              </w:rPr>
            </w:pPr>
            <w:ins w:id="1009" w:author="Bambi C" w:date="2022-08-14T12:53:00Z">
              <w:r w:rsidRPr="00CC452E">
                <w:t>add.py</w:t>
              </w:r>
            </w:ins>
          </w:p>
        </w:tc>
        <w:tc>
          <w:tcPr>
            <w:tcW w:w="1271" w:type="dxa"/>
            <w:tcPrChange w:id="1010" w:author="Bambi C" w:date="2022-08-14T12:57:00Z">
              <w:tcPr>
                <w:tcW w:w="1271" w:type="dxa"/>
              </w:tcPr>
            </w:tcPrChange>
          </w:tcPr>
          <w:p w14:paraId="2ED30786" w14:textId="5BA6351B" w:rsidR="00D54302" w:rsidRDefault="00D54302" w:rsidP="00D54302">
            <w:pPr>
              <w:rPr>
                <w:ins w:id="1011" w:author="Bambi C" w:date="2022-08-14T12:51:00Z"/>
              </w:rPr>
            </w:pPr>
            <w:ins w:id="1012" w:author="Bambi C" w:date="2022-08-14T12:53:00Z">
              <w:r w:rsidRPr="00CC452E">
                <w:t>1</w:t>
              </w:r>
            </w:ins>
          </w:p>
        </w:tc>
        <w:tc>
          <w:tcPr>
            <w:tcW w:w="1177" w:type="dxa"/>
            <w:tcPrChange w:id="1013" w:author="Bambi C" w:date="2022-08-14T12:57:00Z">
              <w:tcPr>
                <w:tcW w:w="1584" w:type="dxa"/>
                <w:gridSpan w:val="2"/>
              </w:tcPr>
            </w:tcPrChange>
          </w:tcPr>
          <w:p w14:paraId="70D473E5" w14:textId="125021DB" w:rsidR="00D54302" w:rsidRDefault="00D54302" w:rsidP="00D54302">
            <w:pPr>
              <w:rPr>
                <w:ins w:id="1014" w:author="Bambi C" w:date="2022-08-14T12:51:00Z"/>
              </w:rPr>
            </w:pPr>
            <w:ins w:id="1015" w:author="Bambi C" w:date="2022-08-14T12:53:00Z">
              <w:r w:rsidRPr="00CC452E">
                <w:t>pass</w:t>
              </w:r>
            </w:ins>
          </w:p>
        </w:tc>
        <w:tc>
          <w:tcPr>
            <w:tcW w:w="1085" w:type="dxa"/>
            <w:tcPrChange w:id="1016" w:author="Bambi C" w:date="2022-08-14T12:57:00Z">
              <w:tcPr>
                <w:tcW w:w="1085" w:type="dxa"/>
                <w:gridSpan w:val="2"/>
              </w:tcPr>
            </w:tcPrChange>
          </w:tcPr>
          <w:p w14:paraId="216F1EB1" w14:textId="272F8841" w:rsidR="00D54302" w:rsidRDefault="00D54302" w:rsidP="00D54302">
            <w:pPr>
              <w:rPr>
                <w:ins w:id="1017" w:author="Bambi C" w:date="2022-08-14T12:51:00Z"/>
              </w:rPr>
            </w:pPr>
            <w:ins w:id="1018" w:author="Bambi C" w:date="2022-08-14T12:53:00Z">
              <w:r w:rsidRPr="00CC452E">
                <w:t>yes</w:t>
              </w:r>
            </w:ins>
          </w:p>
        </w:tc>
        <w:tc>
          <w:tcPr>
            <w:tcW w:w="1165" w:type="dxa"/>
            <w:tcPrChange w:id="1019" w:author="Bambi C" w:date="2022-08-14T12:57:00Z">
              <w:tcPr>
                <w:tcW w:w="1359" w:type="dxa"/>
              </w:tcPr>
            </w:tcPrChange>
          </w:tcPr>
          <w:p w14:paraId="3EF92193" w14:textId="658AFA35" w:rsidR="00D54302" w:rsidRDefault="00D54302" w:rsidP="00D54302">
            <w:pPr>
              <w:rPr>
                <w:ins w:id="1020" w:author="Bambi C" w:date="2022-08-14T12:51:00Z"/>
              </w:rPr>
            </w:pPr>
            <w:ins w:id="1021" w:author="Bambi C" w:date="2022-08-14T12:53:00Z">
              <w:r w:rsidRPr="00CC452E">
                <w:t>pass</w:t>
              </w:r>
            </w:ins>
          </w:p>
        </w:tc>
      </w:tr>
      <w:tr w:rsidR="004E49E7" w14:paraId="40A6FAAA" w14:textId="77777777" w:rsidTr="004E49E7">
        <w:trPr>
          <w:ins w:id="1022" w:author="Bambi C" w:date="2022-08-14T12:51:00Z"/>
          <w:trPrChange w:id="1023" w:author="Bambi C" w:date="2022-08-14T12:57:00Z">
            <w:trPr>
              <w:gridAfter w:val="0"/>
            </w:trPr>
          </w:trPrChange>
        </w:trPr>
        <w:tc>
          <w:tcPr>
            <w:tcW w:w="1011" w:type="dxa"/>
            <w:tcPrChange w:id="1024" w:author="Bambi C" w:date="2022-08-14T12:57:00Z">
              <w:tcPr>
                <w:tcW w:w="1011" w:type="dxa"/>
              </w:tcPr>
            </w:tcPrChange>
          </w:tcPr>
          <w:p w14:paraId="1F9203D6" w14:textId="77777777" w:rsidR="00D54302" w:rsidRDefault="00D54302" w:rsidP="00D54302">
            <w:pPr>
              <w:rPr>
                <w:ins w:id="1025" w:author="Bambi C" w:date="2022-08-14T12:51:00Z"/>
              </w:rPr>
            </w:pPr>
          </w:p>
        </w:tc>
        <w:tc>
          <w:tcPr>
            <w:tcW w:w="2633" w:type="dxa"/>
            <w:tcPrChange w:id="1026" w:author="Bambi C" w:date="2022-08-14T12:57:00Z">
              <w:tcPr>
                <w:tcW w:w="2633" w:type="dxa"/>
              </w:tcPr>
            </w:tcPrChange>
          </w:tcPr>
          <w:p w14:paraId="3FA9EBE1" w14:textId="77777777" w:rsidR="00D54302" w:rsidRDefault="00D54302" w:rsidP="00D54302">
            <w:pPr>
              <w:rPr>
                <w:ins w:id="1027" w:author="Bambi C" w:date="2022-08-14T12:51:00Z"/>
              </w:rPr>
            </w:pPr>
          </w:p>
        </w:tc>
        <w:tc>
          <w:tcPr>
            <w:tcW w:w="1368" w:type="dxa"/>
            <w:tcPrChange w:id="1028" w:author="Bambi C" w:date="2022-08-14T12:57:00Z">
              <w:tcPr>
                <w:tcW w:w="1368" w:type="dxa"/>
              </w:tcPr>
            </w:tcPrChange>
          </w:tcPr>
          <w:p w14:paraId="74CAE6FC" w14:textId="77777777" w:rsidR="00D54302" w:rsidRDefault="00D54302" w:rsidP="00D54302">
            <w:pPr>
              <w:rPr>
                <w:ins w:id="1029" w:author="Bambi C" w:date="2022-08-14T12:51:00Z"/>
              </w:rPr>
            </w:pPr>
          </w:p>
        </w:tc>
        <w:tc>
          <w:tcPr>
            <w:tcW w:w="1271" w:type="dxa"/>
            <w:tcPrChange w:id="1030" w:author="Bambi C" w:date="2022-08-14T12:57:00Z">
              <w:tcPr>
                <w:tcW w:w="1271" w:type="dxa"/>
              </w:tcPr>
            </w:tcPrChange>
          </w:tcPr>
          <w:p w14:paraId="270C3FFE" w14:textId="77777777" w:rsidR="00D54302" w:rsidRDefault="00D54302" w:rsidP="00D54302">
            <w:pPr>
              <w:rPr>
                <w:ins w:id="1031" w:author="Bambi C" w:date="2022-08-14T12:51:00Z"/>
              </w:rPr>
            </w:pPr>
          </w:p>
        </w:tc>
        <w:tc>
          <w:tcPr>
            <w:tcW w:w="1177" w:type="dxa"/>
            <w:tcPrChange w:id="1032" w:author="Bambi C" w:date="2022-08-14T12:57:00Z">
              <w:tcPr>
                <w:tcW w:w="1584" w:type="dxa"/>
                <w:gridSpan w:val="2"/>
              </w:tcPr>
            </w:tcPrChange>
          </w:tcPr>
          <w:p w14:paraId="1BFFC339" w14:textId="77777777" w:rsidR="00D54302" w:rsidRDefault="00D54302" w:rsidP="00D54302">
            <w:pPr>
              <w:rPr>
                <w:ins w:id="1033" w:author="Bambi C" w:date="2022-08-14T12:51:00Z"/>
              </w:rPr>
            </w:pPr>
          </w:p>
        </w:tc>
        <w:tc>
          <w:tcPr>
            <w:tcW w:w="1085" w:type="dxa"/>
            <w:tcPrChange w:id="1034" w:author="Bambi C" w:date="2022-08-14T12:57:00Z">
              <w:tcPr>
                <w:tcW w:w="1085" w:type="dxa"/>
                <w:gridSpan w:val="2"/>
              </w:tcPr>
            </w:tcPrChange>
          </w:tcPr>
          <w:p w14:paraId="3DF13447" w14:textId="77777777" w:rsidR="00D54302" w:rsidRDefault="00D54302" w:rsidP="00D54302">
            <w:pPr>
              <w:rPr>
                <w:ins w:id="1035" w:author="Bambi C" w:date="2022-08-14T12:51:00Z"/>
              </w:rPr>
            </w:pPr>
          </w:p>
        </w:tc>
        <w:tc>
          <w:tcPr>
            <w:tcW w:w="1165" w:type="dxa"/>
            <w:tcPrChange w:id="1036" w:author="Bambi C" w:date="2022-08-14T12:57:00Z">
              <w:tcPr>
                <w:tcW w:w="1359" w:type="dxa"/>
              </w:tcPr>
            </w:tcPrChange>
          </w:tcPr>
          <w:p w14:paraId="696F6813" w14:textId="77777777" w:rsidR="00D54302" w:rsidRDefault="00D54302" w:rsidP="00D54302">
            <w:pPr>
              <w:rPr>
                <w:ins w:id="1037" w:author="Bambi C" w:date="2022-08-14T12:51:00Z"/>
              </w:rPr>
            </w:pPr>
          </w:p>
        </w:tc>
      </w:tr>
      <w:tr w:rsidR="004E49E7" w14:paraId="366E701C" w14:textId="77777777" w:rsidTr="004E49E7">
        <w:trPr>
          <w:ins w:id="1038" w:author="Bambi C" w:date="2022-08-14T12:51:00Z"/>
          <w:trPrChange w:id="1039" w:author="Bambi C" w:date="2022-08-14T12:57:00Z">
            <w:trPr>
              <w:gridAfter w:val="0"/>
            </w:trPr>
          </w:trPrChange>
        </w:trPr>
        <w:tc>
          <w:tcPr>
            <w:tcW w:w="1011" w:type="dxa"/>
            <w:tcPrChange w:id="1040" w:author="Bambi C" w:date="2022-08-14T12:57:00Z">
              <w:tcPr>
                <w:tcW w:w="1011" w:type="dxa"/>
              </w:tcPr>
            </w:tcPrChange>
          </w:tcPr>
          <w:p w14:paraId="22DED02D" w14:textId="1FAD9FDE" w:rsidR="00D23696" w:rsidRDefault="00D23696" w:rsidP="00D23696">
            <w:pPr>
              <w:rPr>
                <w:ins w:id="1041" w:author="Bambi C" w:date="2022-08-14T12:51:00Z"/>
              </w:rPr>
            </w:pPr>
            <w:ins w:id="1042" w:author="Bambi C" w:date="2022-08-14T12:53:00Z">
              <w:r w:rsidRPr="00CC452E">
                <w:t>IO</w:t>
              </w:r>
            </w:ins>
          </w:p>
        </w:tc>
        <w:tc>
          <w:tcPr>
            <w:tcW w:w="2633" w:type="dxa"/>
            <w:tcPrChange w:id="1043" w:author="Bambi C" w:date="2022-08-14T12:57:00Z">
              <w:tcPr>
                <w:tcW w:w="2633" w:type="dxa"/>
              </w:tcPr>
            </w:tcPrChange>
          </w:tcPr>
          <w:p w14:paraId="58E505CB" w14:textId="62DACE9B" w:rsidR="00D23696" w:rsidRDefault="00D23696" w:rsidP="00D23696">
            <w:pPr>
              <w:rPr>
                <w:ins w:id="1044" w:author="Bambi C" w:date="2022-08-14T12:51:00Z"/>
              </w:rPr>
            </w:pPr>
            <w:ins w:id="1045" w:author="Bambi C" w:date="2022-08-14T12:53:00Z">
              <w:r w:rsidRPr="00CC452E">
                <w:t>input_task_to_remove</w:t>
              </w:r>
            </w:ins>
          </w:p>
        </w:tc>
        <w:tc>
          <w:tcPr>
            <w:tcW w:w="1368" w:type="dxa"/>
            <w:tcPrChange w:id="1046" w:author="Bambi C" w:date="2022-08-14T12:57:00Z">
              <w:tcPr>
                <w:tcW w:w="1368" w:type="dxa"/>
              </w:tcPr>
            </w:tcPrChange>
          </w:tcPr>
          <w:p w14:paraId="651C2678" w14:textId="7F34EAAB" w:rsidR="00D23696" w:rsidRDefault="00D23696" w:rsidP="00D23696">
            <w:pPr>
              <w:rPr>
                <w:ins w:id="1047" w:author="Bambi C" w:date="2022-08-14T12:51:00Z"/>
              </w:rPr>
            </w:pPr>
            <w:ins w:id="1048" w:author="Bambi C" w:date="2022-08-14T12:53:00Z">
              <w:r w:rsidRPr="00CC452E">
                <w:t>remove.py</w:t>
              </w:r>
            </w:ins>
          </w:p>
        </w:tc>
        <w:tc>
          <w:tcPr>
            <w:tcW w:w="1271" w:type="dxa"/>
            <w:tcPrChange w:id="1049" w:author="Bambi C" w:date="2022-08-14T12:57:00Z">
              <w:tcPr>
                <w:tcW w:w="1271" w:type="dxa"/>
              </w:tcPr>
            </w:tcPrChange>
          </w:tcPr>
          <w:p w14:paraId="03FCAEC0" w14:textId="2C1BA493" w:rsidR="00D23696" w:rsidRDefault="00D23696" w:rsidP="00D23696">
            <w:pPr>
              <w:rPr>
                <w:ins w:id="1050" w:author="Bambi C" w:date="2022-08-14T12:51:00Z"/>
              </w:rPr>
            </w:pPr>
            <w:ins w:id="1051" w:author="Bambi C" w:date="2022-08-14T12:53:00Z">
              <w:r w:rsidRPr="00CC452E">
                <w:t>2</w:t>
              </w:r>
            </w:ins>
          </w:p>
        </w:tc>
        <w:tc>
          <w:tcPr>
            <w:tcW w:w="1177" w:type="dxa"/>
            <w:tcPrChange w:id="1052" w:author="Bambi C" w:date="2022-08-14T12:57:00Z">
              <w:tcPr>
                <w:tcW w:w="1584" w:type="dxa"/>
                <w:gridSpan w:val="2"/>
              </w:tcPr>
            </w:tcPrChange>
          </w:tcPr>
          <w:p w14:paraId="0FC8B779" w14:textId="3B855805" w:rsidR="00D23696" w:rsidRDefault="00D23696" w:rsidP="00D23696">
            <w:pPr>
              <w:rPr>
                <w:ins w:id="1053" w:author="Bambi C" w:date="2022-08-14T12:51:00Z"/>
              </w:rPr>
            </w:pPr>
            <w:ins w:id="1054" w:author="Bambi C" w:date="2022-08-14T12:53:00Z">
              <w:r w:rsidRPr="00CC452E">
                <w:t>pass</w:t>
              </w:r>
            </w:ins>
          </w:p>
        </w:tc>
        <w:tc>
          <w:tcPr>
            <w:tcW w:w="1085" w:type="dxa"/>
            <w:tcPrChange w:id="1055" w:author="Bambi C" w:date="2022-08-14T12:57:00Z">
              <w:tcPr>
                <w:tcW w:w="1085" w:type="dxa"/>
                <w:gridSpan w:val="2"/>
              </w:tcPr>
            </w:tcPrChange>
          </w:tcPr>
          <w:p w14:paraId="22334785" w14:textId="19B2F4C0" w:rsidR="00D23696" w:rsidRDefault="00D23696" w:rsidP="00D23696">
            <w:pPr>
              <w:rPr>
                <w:ins w:id="1056" w:author="Bambi C" w:date="2022-08-14T12:51:00Z"/>
              </w:rPr>
            </w:pPr>
            <w:ins w:id="1057" w:author="Bambi C" w:date="2022-08-14T12:54:00Z">
              <w:r>
                <w:t>yes</w:t>
              </w:r>
            </w:ins>
          </w:p>
        </w:tc>
        <w:tc>
          <w:tcPr>
            <w:tcW w:w="1165" w:type="dxa"/>
            <w:tcPrChange w:id="1058" w:author="Bambi C" w:date="2022-08-14T12:57:00Z">
              <w:tcPr>
                <w:tcW w:w="1359" w:type="dxa"/>
              </w:tcPr>
            </w:tcPrChange>
          </w:tcPr>
          <w:p w14:paraId="244B7363" w14:textId="2B4C9A51" w:rsidR="00D23696" w:rsidRDefault="00D23696" w:rsidP="00D23696">
            <w:pPr>
              <w:rPr>
                <w:ins w:id="1059" w:author="Bambi C" w:date="2022-08-14T12:51:00Z"/>
              </w:rPr>
            </w:pPr>
            <w:ins w:id="1060" w:author="Bambi C" w:date="2022-08-14T12:54:00Z">
              <w:r w:rsidRPr="00964C02">
                <w:t>pass</w:t>
              </w:r>
            </w:ins>
          </w:p>
        </w:tc>
      </w:tr>
      <w:tr w:rsidR="004E49E7" w14:paraId="4B3168DA" w14:textId="77777777" w:rsidTr="004E49E7">
        <w:trPr>
          <w:ins w:id="1061" w:author="Bambi C" w:date="2022-08-14T12:51:00Z"/>
          <w:trPrChange w:id="1062" w:author="Bambi C" w:date="2022-08-14T12:57:00Z">
            <w:trPr>
              <w:gridAfter w:val="0"/>
            </w:trPr>
          </w:trPrChange>
        </w:trPr>
        <w:tc>
          <w:tcPr>
            <w:tcW w:w="1011" w:type="dxa"/>
            <w:tcPrChange w:id="1063" w:author="Bambi C" w:date="2022-08-14T12:57:00Z">
              <w:tcPr>
                <w:tcW w:w="1011" w:type="dxa"/>
              </w:tcPr>
            </w:tcPrChange>
          </w:tcPr>
          <w:p w14:paraId="3661ACB1" w14:textId="058E8FA3" w:rsidR="00D23696" w:rsidRDefault="00D23696" w:rsidP="00D23696">
            <w:pPr>
              <w:rPr>
                <w:ins w:id="1064" w:author="Bambi C" w:date="2022-08-14T12:51:00Z"/>
              </w:rPr>
            </w:pPr>
            <w:ins w:id="1065" w:author="Bambi C" w:date="2022-08-14T12:53:00Z">
              <w:r w:rsidRPr="00CC452E">
                <w:t>Processor</w:t>
              </w:r>
            </w:ins>
          </w:p>
        </w:tc>
        <w:tc>
          <w:tcPr>
            <w:tcW w:w="2633" w:type="dxa"/>
            <w:tcPrChange w:id="1066" w:author="Bambi C" w:date="2022-08-14T12:57:00Z">
              <w:tcPr>
                <w:tcW w:w="2633" w:type="dxa"/>
              </w:tcPr>
            </w:tcPrChange>
          </w:tcPr>
          <w:p w14:paraId="5C2ADB9D" w14:textId="49290F32" w:rsidR="00D23696" w:rsidRDefault="00D23696" w:rsidP="00D23696">
            <w:pPr>
              <w:rPr>
                <w:ins w:id="1067" w:author="Bambi C" w:date="2022-08-14T12:51:00Z"/>
              </w:rPr>
            </w:pPr>
            <w:ins w:id="1068" w:author="Bambi C" w:date="2022-08-14T12:53:00Z">
              <w:r w:rsidRPr="00CC452E">
                <w:t>remove_data_from_list</w:t>
              </w:r>
            </w:ins>
          </w:p>
        </w:tc>
        <w:tc>
          <w:tcPr>
            <w:tcW w:w="1368" w:type="dxa"/>
            <w:tcPrChange w:id="1069" w:author="Bambi C" w:date="2022-08-14T12:57:00Z">
              <w:tcPr>
                <w:tcW w:w="1368" w:type="dxa"/>
              </w:tcPr>
            </w:tcPrChange>
          </w:tcPr>
          <w:p w14:paraId="733803A7" w14:textId="4738C6BB" w:rsidR="00D23696" w:rsidRDefault="00D23696" w:rsidP="00D23696">
            <w:pPr>
              <w:rPr>
                <w:ins w:id="1070" w:author="Bambi C" w:date="2022-08-14T12:51:00Z"/>
              </w:rPr>
            </w:pPr>
            <w:ins w:id="1071" w:author="Bambi C" w:date="2022-08-14T12:53:00Z">
              <w:r w:rsidRPr="00CC452E">
                <w:t>remove.py</w:t>
              </w:r>
            </w:ins>
          </w:p>
        </w:tc>
        <w:tc>
          <w:tcPr>
            <w:tcW w:w="1271" w:type="dxa"/>
            <w:tcPrChange w:id="1072" w:author="Bambi C" w:date="2022-08-14T12:57:00Z">
              <w:tcPr>
                <w:tcW w:w="1271" w:type="dxa"/>
              </w:tcPr>
            </w:tcPrChange>
          </w:tcPr>
          <w:p w14:paraId="46F113E8" w14:textId="682CDE68" w:rsidR="00D23696" w:rsidRDefault="00D23696" w:rsidP="00D23696">
            <w:pPr>
              <w:rPr>
                <w:ins w:id="1073" w:author="Bambi C" w:date="2022-08-14T12:51:00Z"/>
              </w:rPr>
            </w:pPr>
            <w:ins w:id="1074" w:author="Bambi C" w:date="2022-08-14T12:53:00Z">
              <w:r w:rsidRPr="00CC452E">
                <w:t>2</w:t>
              </w:r>
            </w:ins>
          </w:p>
        </w:tc>
        <w:tc>
          <w:tcPr>
            <w:tcW w:w="1177" w:type="dxa"/>
            <w:tcPrChange w:id="1075" w:author="Bambi C" w:date="2022-08-14T12:57:00Z">
              <w:tcPr>
                <w:tcW w:w="1584" w:type="dxa"/>
                <w:gridSpan w:val="2"/>
              </w:tcPr>
            </w:tcPrChange>
          </w:tcPr>
          <w:p w14:paraId="29957709" w14:textId="1C5D19E5" w:rsidR="00D23696" w:rsidRDefault="00D23696" w:rsidP="00D23696">
            <w:pPr>
              <w:rPr>
                <w:ins w:id="1076" w:author="Bambi C" w:date="2022-08-14T12:51:00Z"/>
              </w:rPr>
            </w:pPr>
            <w:ins w:id="1077" w:author="Bambi C" w:date="2022-08-14T12:53:00Z">
              <w:r w:rsidRPr="00CC452E">
                <w:t>pass</w:t>
              </w:r>
            </w:ins>
          </w:p>
        </w:tc>
        <w:tc>
          <w:tcPr>
            <w:tcW w:w="1085" w:type="dxa"/>
            <w:tcPrChange w:id="1078" w:author="Bambi C" w:date="2022-08-14T12:57:00Z">
              <w:tcPr>
                <w:tcW w:w="1085" w:type="dxa"/>
                <w:gridSpan w:val="2"/>
              </w:tcPr>
            </w:tcPrChange>
          </w:tcPr>
          <w:p w14:paraId="6604603F" w14:textId="3AB71F10" w:rsidR="00D23696" w:rsidRDefault="00D23696" w:rsidP="00D23696">
            <w:pPr>
              <w:rPr>
                <w:ins w:id="1079" w:author="Bambi C" w:date="2022-08-14T12:51:00Z"/>
              </w:rPr>
            </w:pPr>
            <w:ins w:id="1080" w:author="Bambi C" w:date="2022-08-14T12:53:00Z">
              <w:r w:rsidRPr="00CC452E">
                <w:t>yes</w:t>
              </w:r>
            </w:ins>
          </w:p>
        </w:tc>
        <w:tc>
          <w:tcPr>
            <w:tcW w:w="1165" w:type="dxa"/>
            <w:tcPrChange w:id="1081" w:author="Bambi C" w:date="2022-08-14T12:57:00Z">
              <w:tcPr>
                <w:tcW w:w="1359" w:type="dxa"/>
              </w:tcPr>
            </w:tcPrChange>
          </w:tcPr>
          <w:p w14:paraId="50ED31C5" w14:textId="1D431E91" w:rsidR="00D23696" w:rsidRDefault="00D23696" w:rsidP="00D23696">
            <w:pPr>
              <w:rPr>
                <w:ins w:id="1082" w:author="Bambi C" w:date="2022-08-14T12:51:00Z"/>
              </w:rPr>
            </w:pPr>
            <w:ins w:id="1083" w:author="Bambi C" w:date="2022-08-14T12:54:00Z">
              <w:r w:rsidRPr="00964C02">
                <w:t>pass</w:t>
              </w:r>
            </w:ins>
          </w:p>
        </w:tc>
      </w:tr>
      <w:tr w:rsidR="004E49E7" w14:paraId="515A8D87" w14:textId="77777777" w:rsidTr="004E49E7">
        <w:trPr>
          <w:ins w:id="1084" w:author="Bambi C" w:date="2022-08-14T12:51:00Z"/>
          <w:trPrChange w:id="1085" w:author="Bambi C" w:date="2022-08-14T12:57:00Z">
            <w:trPr>
              <w:gridAfter w:val="0"/>
            </w:trPr>
          </w:trPrChange>
        </w:trPr>
        <w:tc>
          <w:tcPr>
            <w:tcW w:w="1011" w:type="dxa"/>
            <w:tcPrChange w:id="1086" w:author="Bambi C" w:date="2022-08-14T12:57:00Z">
              <w:tcPr>
                <w:tcW w:w="1011" w:type="dxa"/>
              </w:tcPr>
            </w:tcPrChange>
          </w:tcPr>
          <w:p w14:paraId="5A3EAE76" w14:textId="77777777" w:rsidR="00D54302" w:rsidRDefault="00D54302" w:rsidP="00D54302">
            <w:pPr>
              <w:rPr>
                <w:ins w:id="1087" w:author="Bambi C" w:date="2022-08-14T12:51:00Z"/>
              </w:rPr>
            </w:pPr>
          </w:p>
        </w:tc>
        <w:tc>
          <w:tcPr>
            <w:tcW w:w="2633" w:type="dxa"/>
            <w:tcPrChange w:id="1088" w:author="Bambi C" w:date="2022-08-14T12:57:00Z">
              <w:tcPr>
                <w:tcW w:w="2633" w:type="dxa"/>
              </w:tcPr>
            </w:tcPrChange>
          </w:tcPr>
          <w:p w14:paraId="31B7C18E" w14:textId="77777777" w:rsidR="00D54302" w:rsidRDefault="00D54302" w:rsidP="00D54302">
            <w:pPr>
              <w:rPr>
                <w:ins w:id="1089" w:author="Bambi C" w:date="2022-08-14T12:51:00Z"/>
              </w:rPr>
            </w:pPr>
          </w:p>
        </w:tc>
        <w:tc>
          <w:tcPr>
            <w:tcW w:w="1368" w:type="dxa"/>
            <w:tcPrChange w:id="1090" w:author="Bambi C" w:date="2022-08-14T12:57:00Z">
              <w:tcPr>
                <w:tcW w:w="1368" w:type="dxa"/>
              </w:tcPr>
            </w:tcPrChange>
          </w:tcPr>
          <w:p w14:paraId="71893282" w14:textId="77777777" w:rsidR="00D54302" w:rsidRDefault="00D54302" w:rsidP="00D54302">
            <w:pPr>
              <w:rPr>
                <w:ins w:id="1091" w:author="Bambi C" w:date="2022-08-14T12:51:00Z"/>
              </w:rPr>
            </w:pPr>
          </w:p>
        </w:tc>
        <w:tc>
          <w:tcPr>
            <w:tcW w:w="1271" w:type="dxa"/>
            <w:tcPrChange w:id="1092" w:author="Bambi C" w:date="2022-08-14T12:57:00Z">
              <w:tcPr>
                <w:tcW w:w="1271" w:type="dxa"/>
              </w:tcPr>
            </w:tcPrChange>
          </w:tcPr>
          <w:p w14:paraId="3763A1D5" w14:textId="77777777" w:rsidR="00D54302" w:rsidRDefault="00D54302" w:rsidP="00D54302">
            <w:pPr>
              <w:rPr>
                <w:ins w:id="1093" w:author="Bambi C" w:date="2022-08-14T12:51:00Z"/>
              </w:rPr>
            </w:pPr>
          </w:p>
        </w:tc>
        <w:tc>
          <w:tcPr>
            <w:tcW w:w="1177" w:type="dxa"/>
            <w:tcPrChange w:id="1094" w:author="Bambi C" w:date="2022-08-14T12:57:00Z">
              <w:tcPr>
                <w:tcW w:w="1584" w:type="dxa"/>
                <w:gridSpan w:val="2"/>
              </w:tcPr>
            </w:tcPrChange>
          </w:tcPr>
          <w:p w14:paraId="044444EB" w14:textId="77777777" w:rsidR="00D54302" w:rsidRDefault="00D54302" w:rsidP="00D54302">
            <w:pPr>
              <w:rPr>
                <w:ins w:id="1095" w:author="Bambi C" w:date="2022-08-14T12:51:00Z"/>
              </w:rPr>
            </w:pPr>
          </w:p>
        </w:tc>
        <w:tc>
          <w:tcPr>
            <w:tcW w:w="1085" w:type="dxa"/>
            <w:tcPrChange w:id="1096" w:author="Bambi C" w:date="2022-08-14T12:57:00Z">
              <w:tcPr>
                <w:tcW w:w="1085" w:type="dxa"/>
                <w:gridSpan w:val="2"/>
              </w:tcPr>
            </w:tcPrChange>
          </w:tcPr>
          <w:p w14:paraId="4A14AB5C" w14:textId="77777777" w:rsidR="00D54302" w:rsidRDefault="00D54302" w:rsidP="00D54302">
            <w:pPr>
              <w:rPr>
                <w:ins w:id="1097" w:author="Bambi C" w:date="2022-08-14T12:51:00Z"/>
              </w:rPr>
            </w:pPr>
          </w:p>
        </w:tc>
        <w:tc>
          <w:tcPr>
            <w:tcW w:w="1165" w:type="dxa"/>
            <w:tcPrChange w:id="1098" w:author="Bambi C" w:date="2022-08-14T12:57:00Z">
              <w:tcPr>
                <w:tcW w:w="1359" w:type="dxa"/>
              </w:tcPr>
            </w:tcPrChange>
          </w:tcPr>
          <w:p w14:paraId="15FEC6E9" w14:textId="77777777" w:rsidR="00D54302" w:rsidRDefault="00D54302" w:rsidP="00D54302">
            <w:pPr>
              <w:rPr>
                <w:ins w:id="1099" w:author="Bambi C" w:date="2022-08-14T12:51:00Z"/>
              </w:rPr>
            </w:pPr>
          </w:p>
        </w:tc>
      </w:tr>
      <w:tr w:rsidR="004E49E7" w14:paraId="37BA38CB" w14:textId="77777777" w:rsidTr="004E49E7">
        <w:trPr>
          <w:ins w:id="1100" w:author="Bambi C" w:date="2022-08-14T12:51:00Z"/>
          <w:trPrChange w:id="1101" w:author="Bambi C" w:date="2022-08-14T12:57:00Z">
            <w:trPr>
              <w:gridAfter w:val="0"/>
            </w:trPr>
          </w:trPrChange>
        </w:trPr>
        <w:tc>
          <w:tcPr>
            <w:tcW w:w="1011" w:type="dxa"/>
            <w:tcPrChange w:id="1102" w:author="Bambi C" w:date="2022-08-14T12:57:00Z">
              <w:tcPr>
                <w:tcW w:w="1011" w:type="dxa"/>
              </w:tcPr>
            </w:tcPrChange>
          </w:tcPr>
          <w:p w14:paraId="19325177" w14:textId="1E2F7D7C" w:rsidR="00D54302" w:rsidRDefault="00D54302" w:rsidP="00D54302">
            <w:pPr>
              <w:rPr>
                <w:ins w:id="1103" w:author="Bambi C" w:date="2022-08-14T12:51:00Z"/>
              </w:rPr>
            </w:pPr>
            <w:ins w:id="1104" w:author="Bambi C" w:date="2022-08-14T12:53:00Z">
              <w:r w:rsidRPr="00CC452E">
                <w:t>Processor</w:t>
              </w:r>
            </w:ins>
          </w:p>
        </w:tc>
        <w:tc>
          <w:tcPr>
            <w:tcW w:w="2633" w:type="dxa"/>
            <w:tcPrChange w:id="1105" w:author="Bambi C" w:date="2022-08-14T12:57:00Z">
              <w:tcPr>
                <w:tcW w:w="2633" w:type="dxa"/>
              </w:tcPr>
            </w:tcPrChange>
          </w:tcPr>
          <w:p w14:paraId="3A6C0A2A" w14:textId="1EEDBB44" w:rsidR="00D54302" w:rsidRDefault="00D54302" w:rsidP="00D54302">
            <w:pPr>
              <w:rPr>
                <w:ins w:id="1106" w:author="Bambi C" w:date="2022-08-14T12:51:00Z"/>
              </w:rPr>
            </w:pPr>
            <w:ins w:id="1107" w:author="Bambi C" w:date="2022-08-14T12:53:00Z">
              <w:r w:rsidRPr="00CC452E">
                <w:t>write_data_to_file</w:t>
              </w:r>
            </w:ins>
          </w:p>
        </w:tc>
        <w:tc>
          <w:tcPr>
            <w:tcW w:w="1368" w:type="dxa"/>
            <w:tcPrChange w:id="1108" w:author="Bambi C" w:date="2022-08-14T12:57:00Z">
              <w:tcPr>
                <w:tcW w:w="1368" w:type="dxa"/>
              </w:tcPr>
            </w:tcPrChange>
          </w:tcPr>
          <w:p w14:paraId="5DCEAF1E" w14:textId="2135E28B" w:rsidR="00D54302" w:rsidRDefault="00D54302" w:rsidP="00D54302">
            <w:pPr>
              <w:rPr>
                <w:ins w:id="1109" w:author="Bambi C" w:date="2022-08-14T12:51:00Z"/>
              </w:rPr>
            </w:pPr>
            <w:ins w:id="1110" w:author="Bambi C" w:date="2022-08-14T12:53:00Z">
              <w:r w:rsidRPr="00CC452E">
                <w:t>write.py</w:t>
              </w:r>
            </w:ins>
          </w:p>
        </w:tc>
        <w:tc>
          <w:tcPr>
            <w:tcW w:w="1271" w:type="dxa"/>
            <w:tcPrChange w:id="1111" w:author="Bambi C" w:date="2022-08-14T12:57:00Z">
              <w:tcPr>
                <w:tcW w:w="1271" w:type="dxa"/>
              </w:tcPr>
            </w:tcPrChange>
          </w:tcPr>
          <w:p w14:paraId="5D210523" w14:textId="2B40A2DF" w:rsidR="00D54302" w:rsidRDefault="00D54302" w:rsidP="00D54302">
            <w:pPr>
              <w:rPr>
                <w:ins w:id="1112" w:author="Bambi C" w:date="2022-08-14T12:51:00Z"/>
              </w:rPr>
            </w:pPr>
            <w:ins w:id="1113" w:author="Bambi C" w:date="2022-08-14T12:53:00Z">
              <w:r w:rsidRPr="00CC452E">
                <w:t>3</w:t>
              </w:r>
            </w:ins>
          </w:p>
        </w:tc>
        <w:tc>
          <w:tcPr>
            <w:tcW w:w="1177" w:type="dxa"/>
            <w:tcPrChange w:id="1114" w:author="Bambi C" w:date="2022-08-14T12:57:00Z">
              <w:tcPr>
                <w:tcW w:w="1584" w:type="dxa"/>
                <w:gridSpan w:val="2"/>
              </w:tcPr>
            </w:tcPrChange>
          </w:tcPr>
          <w:p w14:paraId="56CEF77D" w14:textId="69B51D93" w:rsidR="00D54302" w:rsidRDefault="00D54302" w:rsidP="00D54302">
            <w:pPr>
              <w:rPr>
                <w:ins w:id="1115" w:author="Bambi C" w:date="2022-08-14T12:51:00Z"/>
              </w:rPr>
            </w:pPr>
            <w:ins w:id="1116" w:author="Bambi C" w:date="2022-08-14T12:53:00Z">
              <w:r w:rsidRPr="00CC452E">
                <w:t>pass</w:t>
              </w:r>
            </w:ins>
          </w:p>
        </w:tc>
        <w:tc>
          <w:tcPr>
            <w:tcW w:w="1085" w:type="dxa"/>
            <w:tcPrChange w:id="1117" w:author="Bambi C" w:date="2022-08-14T12:57:00Z">
              <w:tcPr>
                <w:tcW w:w="1085" w:type="dxa"/>
                <w:gridSpan w:val="2"/>
              </w:tcPr>
            </w:tcPrChange>
          </w:tcPr>
          <w:p w14:paraId="5CF96634" w14:textId="643C8510" w:rsidR="00D54302" w:rsidRDefault="00D54302" w:rsidP="00D54302">
            <w:pPr>
              <w:rPr>
                <w:ins w:id="1118" w:author="Bambi C" w:date="2022-08-14T12:51:00Z"/>
              </w:rPr>
            </w:pPr>
            <w:ins w:id="1119" w:author="Bambi C" w:date="2022-08-14T12:53:00Z">
              <w:r w:rsidRPr="00CC452E">
                <w:t>yes</w:t>
              </w:r>
            </w:ins>
          </w:p>
        </w:tc>
        <w:tc>
          <w:tcPr>
            <w:tcW w:w="1165" w:type="dxa"/>
            <w:tcPrChange w:id="1120" w:author="Bambi C" w:date="2022-08-14T12:57:00Z">
              <w:tcPr>
                <w:tcW w:w="1359" w:type="dxa"/>
              </w:tcPr>
            </w:tcPrChange>
          </w:tcPr>
          <w:p w14:paraId="66D2B307" w14:textId="00C9AFE7" w:rsidR="00D54302" w:rsidRDefault="00D54302" w:rsidP="00D54302">
            <w:pPr>
              <w:keepNext/>
              <w:rPr>
                <w:ins w:id="1121" w:author="Bambi C" w:date="2022-08-14T12:51:00Z"/>
              </w:rPr>
              <w:pPrChange w:id="1122" w:author="Bambi C" w:date="2022-08-14T12:52:00Z">
                <w:pPr/>
              </w:pPrChange>
            </w:pPr>
            <w:ins w:id="1123" w:author="Bambi C" w:date="2022-08-14T12:53:00Z">
              <w:r w:rsidRPr="00CC452E">
                <w:t>pass</w:t>
              </w:r>
            </w:ins>
          </w:p>
        </w:tc>
      </w:tr>
    </w:tbl>
    <w:p w14:paraId="5BB069E0" w14:textId="475AFECA" w:rsidR="00BC00BC" w:rsidRPr="00BC00BC" w:rsidRDefault="00A77FF4" w:rsidP="003B7D4E">
      <w:pPr>
        <w:pStyle w:val="Caption"/>
        <w:rPr>
          <w:ins w:id="1124" w:author="Bambi C" w:date="2022-08-14T12:48:00Z"/>
        </w:rPr>
        <w:pPrChange w:id="1125" w:author="Bambi C" w:date="2022-08-14T14:10:00Z">
          <w:pPr>
            <w:jc w:val="right"/>
          </w:pPr>
        </w:pPrChange>
      </w:pPr>
      <w:bookmarkStart w:id="1126" w:name="_Ref111374159"/>
      <w:ins w:id="1127" w:author="Bambi C" w:date="2022-08-14T12:52:00Z">
        <w:r>
          <w:t xml:space="preserve">Figure </w:t>
        </w:r>
        <w:r>
          <w:fldChar w:fldCharType="begin"/>
        </w:r>
        <w:r>
          <w:instrText xml:space="preserve"> SEQ Figure \* ARABIC </w:instrText>
        </w:r>
      </w:ins>
      <w:r>
        <w:fldChar w:fldCharType="separate"/>
      </w:r>
      <w:ins w:id="1128" w:author="Bambi C" w:date="2022-08-14T12:52:00Z">
        <w:r>
          <w:rPr>
            <w:noProof/>
          </w:rPr>
          <w:t>11</w:t>
        </w:r>
        <w:r>
          <w:fldChar w:fldCharType="end"/>
        </w:r>
        <w:bookmarkEnd w:id="1126"/>
        <w:r>
          <w:t xml:space="preserve">. </w:t>
        </w:r>
        <w:r w:rsidR="00D54302">
          <w:t>Table</w:t>
        </w:r>
        <w:r>
          <w:t xml:space="preserve"> for tracking module development status</w:t>
        </w:r>
      </w:ins>
    </w:p>
    <w:p w14:paraId="3F6E5EDE" w14:textId="360ECC25" w:rsidR="00C123B0" w:rsidRPr="00E67DD3" w:rsidRDefault="00A61B9F" w:rsidP="003426A3">
      <w:pPr>
        <w:jc w:val="right"/>
      </w:pPr>
      <w:r w:rsidRPr="00E67DD3">
        <w:t>[</w:t>
      </w:r>
      <w:r w:rsidRPr="00E67DD3">
        <w:fldChar w:fldCharType="begin"/>
      </w:r>
      <w:r w:rsidRPr="00E67DD3">
        <w:instrText xml:space="preserve"> REF _Ref108280728 \h  \* MERGEFORMAT </w:instrText>
      </w:r>
      <w:r w:rsidRPr="00E67DD3">
        <w:fldChar w:fldCharType="separate"/>
      </w:r>
      <w:r w:rsidRPr="00E67DD3">
        <w:t>Table of Contents</w:t>
      </w:r>
      <w:r w:rsidRPr="00E67DD3">
        <w:fldChar w:fldCharType="end"/>
      </w:r>
      <w:r w:rsidR="003426A3" w:rsidRPr="00E67DD3">
        <w:t>]</w:t>
      </w:r>
    </w:p>
    <w:p w14:paraId="230095CD" w14:textId="215BBB34" w:rsidR="000750B3" w:rsidRPr="00E67DD3" w:rsidRDefault="00894C39" w:rsidP="00722100">
      <w:pPr>
        <w:pStyle w:val="Heading4"/>
      </w:pPr>
      <w:bookmarkStart w:id="1129" w:name="_Toc111401789"/>
      <w:ins w:id="1130" w:author="Bambi C" w:date="2022-08-14T13:38:00Z">
        <w:r>
          <w:t xml:space="preserve">Start program, </w:t>
        </w:r>
        <w:r w:rsidR="00605227">
          <w:t>Show data from file</w:t>
        </w:r>
      </w:ins>
      <w:bookmarkEnd w:id="1129"/>
    </w:p>
    <w:p w14:paraId="05C2CAA3" w14:textId="2794B552" w:rsidR="004E49E7" w:rsidRPr="004E49E7" w:rsidRDefault="00A8052E" w:rsidP="004E49E7">
      <w:pPr>
        <w:rPr>
          <w:ins w:id="1131" w:author="Bambi C" w:date="2022-08-14T12:57:00Z"/>
          <w:i/>
          <w:iCs w:val="0"/>
        </w:rPr>
      </w:pPr>
      <w:r w:rsidRPr="00BA272F">
        <w:rPr>
          <w:i/>
          <w:iCs w:val="0"/>
        </w:rPr>
        <w:t xml:space="preserve">Requirement 1: </w:t>
      </w:r>
      <w:ins w:id="1132" w:author="Bambi C" w:date="2022-08-14T13:26:00Z">
        <w:r w:rsidR="001C6112">
          <w:rPr>
            <w:i/>
            <w:iCs w:val="0"/>
          </w:rPr>
          <w:t>L</w:t>
        </w:r>
      </w:ins>
      <w:ins w:id="1133" w:author="Bambi C" w:date="2022-08-14T12:57:00Z">
        <w:r w:rsidR="004E49E7" w:rsidRPr="004E49E7">
          <w:rPr>
            <w:i/>
            <w:iCs w:val="0"/>
          </w:rPr>
          <w:t>oad data from ToDoFile.txt</w:t>
        </w:r>
      </w:ins>
      <w:ins w:id="1134" w:author="Bambi C" w:date="2022-08-14T13:26:00Z">
        <w:r w:rsidR="001C6112">
          <w:rPr>
            <w:i/>
            <w:iCs w:val="0"/>
          </w:rPr>
          <w:t xml:space="preserve"> </w:t>
        </w:r>
        <w:r w:rsidR="001C6112" w:rsidRPr="004E49E7">
          <w:rPr>
            <w:i/>
            <w:iCs w:val="0"/>
          </w:rPr>
          <w:t>When the program starts</w:t>
        </w:r>
        <w:r w:rsidR="001C6112">
          <w:rPr>
            <w:i/>
            <w:iCs w:val="0"/>
          </w:rPr>
          <w:t xml:space="preserve"> (Step 1)</w:t>
        </w:r>
      </w:ins>
    </w:p>
    <w:p w14:paraId="38809174" w14:textId="78FF083A" w:rsidR="00A8052E" w:rsidRDefault="00D976AB" w:rsidP="004E49E7">
      <w:pPr>
        <w:rPr>
          <w:ins w:id="1135" w:author="Bambi C" w:date="2022-08-14T13:24:00Z"/>
          <w:i/>
          <w:iCs w:val="0"/>
        </w:rPr>
      </w:pPr>
      <w:ins w:id="1136" w:author="Bambi C" w:date="2022-08-14T13:26:00Z">
        <w:r>
          <w:rPr>
            <w:i/>
            <w:iCs w:val="0"/>
          </w:rPr>
          <w:t xml:space="preserve">Requirement 2: </w:t>
        </w:r>
      </w:ins>
      <w:ins w:id="1137" w:author="Bambi C" w:date="2022-08-14T12:57:00Z">
        <w:r w:rsidR="004E49E7" w:rsidRPr="004E49E7">
          <w:rPr>
            <w:i/>
            <w:iCs w:val="0"/>
          </w:rPr>
          <w:t>Show current data</w:t>
        </w:r>
      </w:ins>
      <w:ins w:id="1138" w:author="Bambi C" w:date="2022-08-14T13:26:00Z">
        <w:r w:rsidR="001C6112">
          <w:rPr>
            <w:i/>
            <w:iCs w:val="0"/>
          </w:rPr>
          <w:t xml:space="preserve"> (Step 3)</w:t>
        </w:r>
      </w:ins>
    </w:p>
    <w:p w14:paraId="439FFED3" w14:textId="1B68EF7A" w:rsidR="007B035C" w:rsidRPr="00EF6A1B" w:rsidDel="00EF6A1B" w:rsidRDefault="00EF6A1B" w:rsidP="00A333F9">
      <w:pPr>
        <w:rPr>
          <w:del w:id="1139" w:author="Bambi C" w:date="2022-08-14T13:37:00Z"/>
          <w:i/>
          <w:iCs w:val="0"/>
          <w:rPrChange w:id="1140" w:author="Bambi C" w:date="2022-08-14T13:53:00Z">
            <w:rPr>
              <w:del w:id="1141" w:author="Bambi C" w:date="2022-08-14T13:37:00Z"/>
            </w:rPr>
          </w:rPrChange>
        </w:rPr>
      </w:pPr>
      <w:ins w:id="1142" w:author="Bambi C" w:date="2022-08-14T13:53:00Z">
        <w:r w:rsidRPr="00EF6A1B">
          <w:rPr>
            <w:i/>
            <w:iCs w:val="0"/>
            <w:rPrChange w:id="1143" w:author="Bambi C" w:date="2022-08-14T13:53:00Z">
              <w:rPr/>
            </w:rPrChange>
          </w:rPr>
          <w:t>Module: read_show.py</w:t>
        </w:r>
      </w:ins>
    </w:p>
    <w:p w14:paraId="787C7B62" w14:textId="77777777" w:rsidR="00EF6A1B" w:rsidRPr="00A333F9" w:rsidRDefault="00EF6A1B" w:rsidP="00EF6A1B">
      <w:pPr>
        <w:rPr>
          <w:ins w:id="1144" w:author="Bambi C" w:date="2022-08-14T13:53:00Z"/>
        </w:rPr>
      </w:pPr>
    </w:p>
    <w:p w14:paraId="0072D448" w14:textId="5E8661B7" w:rsidR="00C55F05" w:rsidRPr="00FE2DB8" w:rsidDel="00A333F9" w:rsidRDefault="00747A74" w:rsidP="00A333F9">
      <w:pPr>
        <w:rPr>
          <w:del w:id="1145" w:author="Bambi C" w:date="2022-08-14T13:41:00Z"/>
          <w:rFonts w:cstheme="minorHAnsi"/>
        </w:rPr>
        <w:pPrChange w:id="1146" w:author="Bambi C" w:date="2022-08-14T13:41:00Z">
          <w:pPr>
            <w:shd w:val="clear" w:color="auto" w:fill="FFFF00"/>
          </w:pPr>
        </w:pPrChange>
      </w:pPr>
      <w:r>
        <w:t xml:space="preserve">The </w:t>
      </w:r>
      <w:r w:rsidRPr="00FE2DB8">
        <w:rPr>
          <w:rFonts w:cstheme="minorHAnsi"/>
        </w:rPr>
        <w:t>program begins with declaring variables</w:t>
      </w:r>
      <w:ins w:id="1147" w:author="Bambi C" w:date="2022-08-14T13:43:00Z">
        <w:r w:rsidR="00884732">
          <w:rPr>
            <w:rFonts w:cstheme="minorHAnsi"/>
          </w:rPr>
          <w:t xml:space="preserve"> (including specifying the data file name)</w:t>
        </w:r>
      </w:ins>
      <w:del w:id="1148" w:author="Bambi C" w:date="2022-08-14T13:43:00Z">
        <w:r w:rsidRPr="00FE2DB8" w:rsidDel="00884732">
          <w:rPr>
            <w:rFonts w:cstheme="minorHAnsi"/>
          </w:rPr>
          <w:delText xml:space="preserve"> </w:delText>
        </w:r>
        <w:r w:rsidR="004B449D" w:rsidRPr="00FE2DB8" w:rsidDel="00884732">
          <w:rPr>
            <w:rFonts w:cstheme="minorHAnsi"/>
          </w:rPr>
          <w:delText>an</w:delText>
        </w:r>
      </w:del>
      <w:ins w:id="1149" w:author="Bambi C" w:date="2022-08-14T13:43:00Z">
        <w:r w:rsidR="00884732">
          <w:rPr>
            <w:rFonts w:cstheme="minorHAnsi"/>
          </w:rPr>
          <w:t>,</w:t>
        </w:r>
      </w:ins>
      <w:del w:id="1150" w:author="Bambi C" w:date="2022-08-14T13:43:00Z">
        <w:r w:rsidR="004B449D" w:rsidRPr="00FE2DB8" w:rsidDel="00884732">
          <w:rPr>
            <w:rFonts w:cstheme="minorHAnsi"/>
          </w:rPr>
          <w:delText>d then</w:delText>
        </w:r>
      </w:del>
      <w:r w:rsidR="004B449D" w:rsidRPr="00FE2DB8">
        <w:rPr>
          <w:rFonts w:cstheme="minorHAnsi"/>
        </w:rPr>
        <w:t xml:space="preserve"> opens </w:t>
      </w:r>
      <w:ins w:id="1151" w:author="Bambi C" w:date="2022-08-14T13:44:00Z">
        <w:r w:rsidR="00884732">
          <w:rPr>
            <w:rFonts w:cstheme="minorHAnsi"/>
          </w:rPr>
          <w:t xml:space="preserve">the </w:t>
        </w:r>
      </w:ins>
      <w:r w:rsidR="004B449D" w:rsidRPr="00FE2DB8">
        <w:rPr>
          <w:rFonts w:cstheme="minorHAnsi"/>
        </w:rPr>
        <w:t>data file: ToDoList.txt</w:t>
      </w:r>
      <w:ins w:id="1152" w:author="Bambi C" w:date="2022-08-14T13:44:00Z">
        <w:r w:rsidR="00884732">
          <w:rPr>
            <w:rFonts w:cstheme="minorHAnsi"/>
          </w:rPr>
          <w:t xml:space="preserve">, and displays the information </w:t>
        </w:r>
        <w:r w:rsidR="00DE077C">
          <w:rPr>
            <w:rFonts w:cstheme="minorHAnsi"/>
          </w:rPr>
          <w:t>in file in a human-readable format</w:t>
        </w:r>
      </w:ins>
      <w:r w:rsidR="004B449D" w:rsidRPr="00FE2DB8">
        <w:rPr>
          <w:rFonts w:cstheme="minorHAnsi"/>
        </w:rPr>
        <w:t xml:space="preserve"> </w:t>
      </w:r>
      <w:r w:rsidR="003320D6" w:rsidRPr="00FE2DB8">
        <w:rPr>
          <w:rFonts w:cstheme="minorHAnsi"/>
        </w:rPr>
        <w:t>(</w:t>
      </w:r>
      <w:r w:rsidR="008211F7" w:rsidRPr="00FE2DB8">
        <w:rPr>
          <w:rFonts w:cstheme="minorHAnsi"/>
        </w:rPr>
        <w:fldChar w:fldCharType="begin"/>
      </w:r>
      <w:r w:rsidR="008211F7" w:rsidRPr="00FE2DB8">
        <w:rPr>
          <w:rFonts w:cstheme="minorHAnsi"/>
        </w:rPr>
        <w:instrText xml:space="preserve"> REF _Ref110356020 \h </w:instrText>
      </w:r>
      <w:r w:rsidR="00FE2DB8" w:rsidRPr="00FE2DB8">
        <w:rPr>
          <w:rFonts w:cstheme="minorHAnsi"/>
        </w:rPr>
        <w:instrText xml:space="preserve"> \* MERGEFORMAT </w:instrText>
      </w:r>
      <w:r w:rsidR="008211F7" w:rsidRPr="00FE2DB8">
        <w:rPr>
          <w:rFonts w:cstheme="minorHAnsi"/>
        </w:rPr>
      </w:r>
      <w:r w:rsidR="008211F7" w:rsidRPr="00FE2DB8">
        <w:rPr>
          <w:rFonts w:cstheme="minorHAnsi"/>
        </w:rPr>
        <w:fldChar w:fldCharType="separate"/>
      </w:r>
      <w:ins w:id="1153" w:author="Bambi C" w:date="2022-08-14T13:41:00Z">
        <w:r w:rsidR="00BB5688" w:rsidRPr="00A333F9">
          <w:rPr>
            <w:rFonts w:cstheme="minorHAnsi"/>
          </w:rPr>
          <w:t xml:space="preserve">Figure </w:t>
        </w:r>
        <w:r w:rsidR="00BB5688" w:rsidRPr="00A333F9">
          <w:rPr>
            <w:rFonts w:cstheme="minorHAnsi"/>
            <w:noProof/>
          </w:rPr>
          <w:t>12</w:t>
        </w:r>
      </w:ins>
      <w:del w:id="1154" w:author="Bambi C" w:date="2022-08-14T13:41:00Z">
        <w:r w:rsidR="008211F7" w:rsidRPr="00FE2DB8" w:rsidDel="00BB5688">
          <w:rPr>
            <w:rFonts w:cstheme="minorHAnsi"/>
          </w:rPr>
          <w:delText xml:space="preserve">Figure </w:delText>
        </w:r>
        <w:r w:rsidR="008211F7" w:rsidRPr="00FE2DB8" w:rsidDel="00BB5688">
          <w:rPr>
            <w:rFonts w:cstheme="minorHAnsi"/>
            <w:noProof/>
          </w:rPr>
          <w:delText>9</w:delText>
        </w:r>
      </w:del>
      <w:r w:rsidR="008211F7" w:rsidRPr="00FE2DB8">
        <w:rPr>
          <w:rFonts w:cstheme="minorHAnsi"/>
        </w:rPr>
        <w:fldChar w:fldCharType="end"/>
      </w:r>
      <w:r w:rsidR="003320D6" w:rsidRPr="00FE2DB8">
        <w:rPr>
          <w:rFonts w:cstheme="minorHAnsi"/>
        </w:rPr>
        <w:t>)</w:t>
      </w:r>
      <w:r w:rsidR="008211F7" w:rsidRPr="00FE2DB8">
        <w:rPr>
          <w:rFonts w:cstheme="minorHAnsi"/>
        </w:rPr>
        <w:t>.</w:t>
      </w:r>
      <w:ins w:id="1155" w:author="Bambi C" w:date="2022-08-14T13:47:00Z">
        <w:r w:rsidR="009A0328">
          <w:rPr>
            <w:rFonts w:cstheme="minorHAnsi"/>
          </w:rPr>
          <w:t xml:space="preserve"> Also included in </w:t>
        </w:r>
      </w:ins>
      <w:ins w:id="1156" w:author="Bambi C" w:date="2022-08-14T13:51:00Z">
        <w:r w:rsidR="00601844">
          <w:rPr>
            <w:rFonts w:cstheme="minorHAnsi"/>
          </w:rPr>
          <w:t>this</w:t>
        </w:r>
      </w:ins>
      <w:ins w:id="1157" w:author="Bambi C" w:date="2022-08-14T13:47:00Z">
        <w:r w:rsidR="009A0328">
          <w:rPr>
            <w:rFonts w:cstheme="minorHAnsi"/>
          </w:rPr>
          <w:t xml:space="preserve"> </w:t>
        </w:r>
      </w:ins>
      <w:ins w:id="1158" w:author="Bambi C" w:date="2022-08-14T13:48:00Z">
        <w:r w:rsidR="009A0328">
          <w:rPr>
            <w:rFonts w:cstheme="minorHAnsi"/>
          </w:rPr>
          <w:t xml:space="preserve">module code is a </w:t>
        </w:r>
      </w:ins>
      <w:ins w:id="1159" w:author="Bambi C" w:date="2022-08-14T13:49:00Z">
        <w:r w:rsidR="00541F43" w:rsidRPr="00E72448">
          <w:rPr>
            <w:rFonts w:ascii="Consolas" w:hAnsi="Consolas" w:cs="Consolas"/>
            <w:iCs w:val="0"/>
            <w:color w:val="000000" w:themeColor="text1"/>
          </w:rPr>
          <w:t xml:space="preserve">print("\n\tfile_name = " + file_name)  </w:t>
        </w:r>
      </w:ins>
      <w:ins w:id="1160" w:author="Bambi C" w:date="2022-08-14T13:48:00Z">
        <w:r w:rsidR="00541F43" w:rsidRPr="00E72448">
          <w:rPr>
            <w:rFonts w:ascii="Consolas" w:hAnsi="Consolas" w:cs="Consolas"/>
            <w:iCs w:val="0"/>
            <w:color w:val="000000" w:themeColor="text1"/>
          </w:rPr>
          <w:t># temp_debugging</w:t>
        </w:r>
        <w:r w:rsidR="00541F43">
          <w:rPr>
            <w:rFonts w:ascii="Consolas" w:hAnsi="Consolas" w:cs="Consolas"/>
            <w:iCs w:val="0"/>
            <w:color w:val="000000" w:themeColor="text1"/>
          </w:rPr>
          <w:t xml:space="preserve"> </w:t>
        </w:r>
      </w:ins>
      <w:ins w:id="1161" w:author="Bambi C" w:date="2022-08-14T13:49:00Z">
        <w:r w:rsidR="00BB79C5">
          <w:rPr>
            <w:rFonts w:cstheme="minorHAnsi"/>
          </w:rPr>
          <w:t xml:space="preserve">for debugging / troubleshooting purposes. This code and similar instances </w:t>
        </w:r>
        <w:r w:rsidR="00221855">
          <w:rPr>
            <w:rFonts w:cstheme="minorHAnsi"/>
          </w:rPr>
          <w:t>are</w:t>
        </w:r>
        <w:r w:rsidR="00BB79C5">
          <w:rPr>
            <w:rFonts w:cstheme="minorHAnsi"/>
          </w:rPr>
          <w:t xml:space="preserve"> expected to be </w:t>
        </w:r>
      </w:ins>
      <w:ins w:id="1162" w:author="Bambi C" w:date="2022-08-14T13:50:00Z">
        <w:r w:rsidR="00221855">
          <w:rPr>
            <w:rFonts w:cstheme="minorHAnsi"/>
          </w:rPr>
          <w:t>commented-out</w:t>
        </w:r>
      </w:ins>
      <w:ins w:id="1163" w:author="Bambi C" w:date="2022-08-14T13:49:00Z">
        <w:r w:rsidR="00BB79C5">
          <w:rPr>
            <w:rFonts w:cstheme="minorHAnsi"/>
          </w:rPr>
          <w:t xml:space="preserve"> for “production”.</w:t>
        </w:r>
      </w:ins>
      <w:del w:id="1164" w:author="Bambi C" w:date="2022-08-14T13:45:00Z">
        <w:r w:rsidR="004B449D" w:rsidRPr="00FE2DB8" w:rsidDel="00EB71D4">
          <w:rPr>
            <w:rFonts w:cstheme="minorHAnsi"/>
          </w:rPr>
          <w:delText xml:space="preserve"> </w:delText>
        </w:r>
      </w:del>
      <w:del w:id="1165" w:author="Bambi C" w:date="2022-08-14T13:41:00Z">
        <w:r w:rsidR="00A36478" w:rsidRPr="00FE2DB8" w:rsidDel="00A333F9">
          <w:rPr>
            <w:rFonts w:cstheme="minorHAnsi"/>
          </w:rPr>
          <w:delText>Additionally, although not required, I wanted to notify the user</w:delText>
        </w:r>
        <w:r w:rsidR="005E7500" w:rsidRPr="00FE2DB8" w:rsidDel="00A333F9">
          <w:rPr>
            <w:rFonts w:cstheme="minorHAnsi"/>
          </w:rPr>
          <w:delText>:</w:delText>
        </w:r>
      </w:del>
    </w:p>
    <w:p w14:paraId="4118521F" w14:textId="425D9E69" w:rsidR="005E7500" w:rsidDel="00A333F9" w:rsidRDefault="007120DB" w:rsidP="00A333F9">
      <w:pPr>
        <w:rPr>
          <w:del w:id="1166" w:author="Bambi C" w:date="2022-08-14T13:41:00Z"/>
          <w:rFonts w:cstheme="minorHAnsi"/>
          <w:color w:val="000000" w:themeColor="text1"/>
        </w:rPr>
        <w:pPrChange w:id="1167" w:author="Bambi C" w:date="2022-08-14T13:41:00Z">
          <w:pPr>
            <w:pStyle w:val="ListParagraph"/>
            <w:numPr>
              <w:numId w:val="28"/>
            </w:numPr>
            <w:shd w:val="clear" w:color="auto" w:fill="FFFF00"/>
            <w:ind w:left="920" w:hanging="360"/>
          </w:pPr>
        </w:pPrChange>
      </w:pPr>
      <w:del w:id="1168" w:author="Bambi C" w:date="2022-08-14T13:41:00Z">
        <w:r w:rsidDel="00A333F9">
          <w:rPr>
            <w:rFonts w:cstheme="minorHAnsi"/>
            <w:color w:val="000000" w:themeColor="text1"/>
          </w:rPr>
          <w:delText>Data file was found and opened</w:delText>
        </w:r>
        <w:r w:rsidR="006F0066" w:rsidDel="00A333F9">
          <w:rPr>
            <w:rFonts w:cstheme="minorHAnsi"/>
            <w:color w:val="000000" w:themeColor="text1"/>
          </w:rPr>
          <w:delText>.</w:delText>
        </w:r>
      </w:del>
    </w:p>
    <w:p w14:paraId="674DFDEB" w14:textId="4DAEA628" w:rsidR="007120DB" w:rsidRPr="00BA272F" w:rsidRDefault="007120DB" w:rsidP="00A333F9">
      <w:pPr>
        <w:rPr>
          <w:rFonts w:cstheme="minorHAnsi"/>
          <w:color w:val="000000" w:themeColor="text1"/>
        </w:rPr>
        <w:pPrChange w:id="1169" w:author="Bambi C" w:date="2022-08-14T13:41:00Z">
          <w:pPr>
            <w:pStyle w:val="ListParagraph"/>
            <w:numPr>
              <w:numId w:val="28"/>
            </w:numPr>
            <w:shd w:val="clear" w:color="auto" w:fill="FFFF00"/>
            <w:ind w:left="920" w:hanging="360"/>
          </w:pPr>
        </w:pPrChange>
      </w:pPr>
      <w:del w:id="1170" w:author="Bambi C" w:date="2022-08-14T13:41:00Z">
        <w:r w:rsidDel="00A333F9">
          <w:rPr>
            <w:rFonts w:cstheme="minorHAnsi"/>
            <w:color w:val="000000" w:themeColor="text1"/>
          </w:rPr>
          <w:delText>Data file</w:delText>
        </w:r>
        <w:r w:rsidR="006F0066" w:rsidDel="00A333F9">
          <w:rPr>
            <w:rFonts w:cstheme="minorHAnsi"/>
            <w:color w:val="000000" w:themeColor="text1"/>
          </w:rPr>
          <w:delText xml:space="preserve"> already has information stored.</w:delText>
        </w:r>
      </w:del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8"/>
      </w:tblGrid>
      <w:tr w:rsidR="006D352F" w:rsidRPr="00682729" w14:paraId="02FD32AA" w14:textId="77777777" w:rsidTr="00E72448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8450888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71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72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lastRenderedPageBreak/>
                <w:t># Data ----------------------------------------------------------- #</w:t>
              </w:r>
            </w:ins>
          </w:p>
          <w:p w14:paraId="6B652E42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73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74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# Declare variables and constants</w:t>
              </w:r>
            </w:ins>
          </w:p>
          <w:p w14:paraId="23AC868D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75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76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file_name_str = "ToDoFile.txt"  # The name of the data file</w:t>
              </w:r>
            </w:ins>
          </w:p>
          <w:p w14:paraId="2CB28A58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77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78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row_dic = {}  # A row of data separated into elements of a dictionary</w:t>
              </w:r>
            </w:ins>
          </w:p>
          <w:p w14:paraId="58721182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79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80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# {Task,Priority}</w:t>
              </w:r>
            </w:ins>
          </w:p>
          <w:p w14:paraId="2B168344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81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82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list_of_rows = []  # List of dictionary rows</w:t>
              </w:r>
            </w:ins>
          </w:p>
          <w:p w14:paraId="19B695C8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83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84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table_lst = []  # A list that acts as a 'table' of rows</w:t>
              </w:r>
            </w:ins>
          </w:p>
          <w:p w14:paraId="0C9CD77A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85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86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choice_str = ""  # Captures the user option selection</w:t>
              </w:r>
            </w:ins>
          </w:p>
          <w:p w14:paraId="7803112C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87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28B6CB7B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88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07A90953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89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90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# Processing  ---------------------------------------------------- #</w:t>
              </w:r>
            </w:ins>
          </w:p>
          <w:p w14:paraId="7AD76E3F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91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92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class Processor:</w:t>
              </w:r>
            </w:ins>
          </w:p>
          <w:p w14:paraId="35AD5076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93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94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"""  Performs Processing tasks """</w:t>
              </w:r>
            </w:ins>
          </w:p>
          <w:p w14:paraId="54F49628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95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46316DD3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96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97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714F03B4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198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199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read_data_from_file(file_name, list_of_rows):</w:t>
              </w:r>
            </w:ins>
          </w:p>
          <w:p w14:paraId="7F4DF83D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00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01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Reads data from a file into a list of dictionary rows</w:t>
              </w:r>
            </w:ins>
          </w:p>
          <w:p w14:paraId="6D393312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02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46691D91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03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04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file_name: (string) with name of file:</w:t>
              </w:r>
            </w:ins>
          </w:p>
          <w:p w14:paraId="49A03065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05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06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list_of_rows: (list) you want filled with file data:</w:t>
              </w:r>
            </w:ins>
          </w:p>
          <w:p w14:paraId="216D8209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07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08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(list) of dictionary rows</w:t>
              </w:r>
            </w:ins>
          </w:p>
          <w:p w14:paraId="012269F7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09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10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2047E247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11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12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list_of_rows.clear()  # clear current data</w:t>
              </w:r>
            </w:ins>
          </w:p>
          <w:p w14:paraId="00C08475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13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14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file = open(file_name, "r")</w:t>
              </w:r>
            </w:ins>
          </w:p>
          <w:p w14:paraId="74A62021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15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242B8D36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16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17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for line in file:</w:t>
              </w:r>
            </w:ins>
          </w:p>
          <w:p w14:paraId="35D51793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18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19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task, priority = line.split(",")</w:t>
              </w:r>
            </w:ins>
          </w:p>
          <w:p w14:paraId="4AF63CC4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20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21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row_dic = {"Task": task.strip(), "Priority": priority.strip()}</w:t>
              </w:r>
            </w:ins>
          </w:p>
          <w:p w14:paraId="6386074A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22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23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list_of_rows.append(row_dic)</w:t>
              </w:r>
            </w:ins>
          </w:p>
          <w:p w14:paraId="27D284CA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24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523D0A3B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25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26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file.close()</w:t>
              </w:r>
            </w:ins>
          </w:p>
          <w:p w14:paraId="0ABE52E7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27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28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print("\n\tfile_name = " + file_name)  # temp_debugging</w:t>
              </w:r>
            </w:ins>
          </w:p>
          <w:p w14:paraId="427F16C0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29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30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return list_of_rows</w:t>
              </w:r>
            </w:ins>
          </w:p>
          <w:p w14:paraId="20988B62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31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1727FAF5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32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73D34000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33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34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# Presentation (Input/Output)  ----------------------------------- #</w:t>
              </w:r>
            </w:ins>
          </w:p>
          <w:p w14:paraId="0A4B2648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35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36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class IO:</w:t>
              </w:r>
            </w:ins>
          </w:p>
          <w:p w14:paraId="00084963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37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58F41B67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38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39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noinspection PyDecorator</w:t>
              </w:r>
            </w:ins>
          </w:p>
          <w:p w14:paraId="27CC205A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40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41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5D01ED51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42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43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output_current_tasks_in_list(list_of_rows):</w:t>
              </w:r>
            </w:ins>
          </w:p>
          <w:p w14:paraId="2DFA275A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44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45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Shows the current Tasks in the list of dictionaries rows</w:t>
              </w:r>
            </w:ins>
          </w:p>
          <w:p w14:paraId="70C462E3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46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39128B56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47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48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list_of_rows: (list) of rows you want to display</w:t>
              </w:r>
            </w:ins>
          </w:p>
          <w:p w14:paraId="1778393D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49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50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nothing</w:t>
              </w:r>
            </w:ins>
          </w:p>
          <w:p w14:paraId="7A388836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51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52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65CE8284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53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54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print("\n\t******* The current tasks To Do are: *******")</w:t>
              </w:r>
            </w:ins>
          </w:p>
          <w:p w14:paraId="3E71E861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55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56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for row in list_of_rows:</w:t>
              </w:r>
            </w:ins>
          </w:p>
          <w:p w14:paraId="32ECB6B1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57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58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print("\t" + row["Task"] + " (" + row["Priority"] + ")")</w:t>
              </w:r>
            </w:ins>
          </w:p>
          <w:p w14:paraId="3E297BE4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59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60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print("\t*******************************************")</w:t>
              </w:r>
            </w:ins>
          </w:p>
          <w:p w14:paraId="5882C0A1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61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2B24C26C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62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3C436C39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63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64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# Main Body of Script  ------------------------------------------- #</w:t>
              </w:r>
            </w:ins>
          </w:p>
          <w:p w14:paraId="019B8906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65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46E45524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66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67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lastRenderedPageBreak/>
                <w:t># Step 1 - When the program starts, Load data from ToDoFile.txt.</w:t>
              </w:r>
            </w:ins>
          </w:p>
          <w:p w14:paraId="40A31521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68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69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Processor.read_data_from_file(file_name=file_name_str,</w:t>
              </w:r>
            </w:ins>
          </w:p>
          <w:p w14:paraId="4B6E6A21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70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71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   list_of_rows=table_lst)  # Read file</w:t>
              </w:r>
            </w:ins>
          </w:p>
          <w:p w14:paraId="65EA5757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72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6A259F43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73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74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# Step 2 - Display a menu of choices to the user</w:t>
              </w:r>
            </w:ins>
          </w:p>
          <w:p w14:paraId="405BB471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75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19262A7F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76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6838FCA3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77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78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# Step 3 Show current data</w:t>
              </w:r>
            </w:ins>
          </w:p>
          <w:p w14:paraId="6D40E363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79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80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IO.output_current_tasks_in_list(list_of_rows=table_lst)  # Show \</w:t>
              </w:r>
            </w:ins>
          </w:p>
          <w:p w14:paraId="6D603590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81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82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# current data in the list/table</w:t>
              </w:r>
            </w:ins>
          </w:p>
          <w:p w14:paraId="1EF3C508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83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84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IO.output_menu_tasks()  # Shows menu</w:t>
              </w:r>
            </w:ins>
          </w:p>
          <w:p w14:paraId="08DA9728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85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  <w:ins w:id="1286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choice_str = IO.input_menu_choice()  # Get menu option</w:t>
              </w:r>
            </w:ins>
          </w:p>
          <w:p w14:paraId="44E58570" w14:textId="77777777" w:rsidR="00E72448" w:rsidRPr="00E72448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287" w:author="Bambi C" w:date="2022-08-14T13:41:00Z"/>
                <w:rFonts w:ascii="Consolas" w:hAnsi="Consolas" w:cs="Consolas"/>
                <w:iCs w:val="0"/>
                <w:color w:val="000000" w:themeColor="text1"/>
              </w:rPr>
            </w:pPr>
          </w:p>
          <w:p w14:paraId="5FE22DA0" w14:textId="343D0476" w:rsidR="006D352F" w:rsidRPr="009E33F3" w:rsidRDefault="00E72448" w:rsidP="00E72448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ins w:id="1288" w:author="Bambi C" w:date="2022-08-14T13:41:00Z">
              <w:r w:rsidRPr="00E72448">
                <w:rPr>
                  <w:rFonts w:ascii="Consolas" w:hAnsi="Consolas" w:cs="Consolas"/>
                  <w:iCs w:val="0"/>
                  <w:color w:val="000000" w:themeColor="text1"/>
                </w:rPr>
                <w:t># Step 4 - Process user's menu choice</w:t>
              </w:r>
            </w:ins>
          </w:p>
        </w:tc>
      </w:tr>
    </w:tbl>
    <w:p w14:paraId="314DBFBA" w14:textId="392B4A70" w:rsidR="0004247F" w:rsidDel="00FC4545" w:rsidRDefault="00A31326" w:rsidP="005B0259">
      <w:pPr>
        <w:pStyle w:val="Caption"/>
        <w:rPr>
          <w:del w:id="1289" w:author="Bambi C" w:date="2022-08-14T13:43:00Z"/>
        </w:rPr>
      </w:pPr>
      <w:bookmarkStart w:id="1290" w:name="_Ref110356020"/>
      <w:r>
        <w:lastRenderedPageBreak/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1291" w:author="Bambi C" w:date="2022-08-14T12:52:00Z">
        <w:r w:rsidR="00A77FF4">
          <w:rPr>
            <w:noProof/>
          </w:rPr>
          <w:t>12</w:t>
        </w:r>
      </w:ins>
      <w:del w:id="1292" w:author="Bambi C" w:date="2022-08-14T12:16:00Z">
        <w:r w:rsidR="008E6F01" w:rsidDel="00B43797">
          <w:rPr>
            <w:noProof/>
          </w:rPr>
          <w:delText>9</w:delText>
        </w:r>
      </w:del>
      <w:r w:rsidR="00DE6474">
        <w:rPr>
          <w:noProof/>
        </w:rPr>
        <w:fldChar w:fldCharType="end"/>
      </w:r>
      <w:bookmarkEnd w:id="1290"/>
      <w:r>
        <w:t>. Source code for menu function</w:t>
      </w:r>
    </w:p>
    <w:p w14:paraId="006D0777" w14:textId="406A2AF3" w:rsidR="00C175F8" w:rsidDel="00C24BB3" w:rsidRDefault="006F0066" w:rsidP="00BA272F">
      <w:pPr>
        <w:shd w:val="clear" w:color="auto" w:fill="FFFF00"/>
        <w:rPr>
          <w:del w:id="1293" w:author="Bambi C" w:date="2022-08-14T12:04:00Z"/>
        </w:rPr>
      </w:pPr>
      <w:del w:id="1294" w:author="Bambi C" w:date="2022-08-14T13:43:00Z">
        <w:r w:rsidDel="00FC4545">
          <w:delText xml:space="preserve">If there is already data in the file, then the program </w:delText>
        </w:r>
        <w:r w:rsidR="00B5631F" w:rsidDel="00FC4545">
          <w:delText xml:space="preserve">displays the number of rows of data found </w:delText>
        </w:r>
        <w:r w:rsidR="00C175F8" w:rsidDel="00FC4545">
          <w:delText>(</w:delText>
        </w:r>
        <w:r w:rsidR="009D2483" w:rsidDel="00FC4545">
          <w:fldChar w:fldCharType="begin"/>
        </w:r>
        <w:r w:rsidR="009D2483" w:rsidDel="00FC4545">
          <w:delInstrText xml:space="preserve"> REF _Ref110349490 \h </w:delInstrText>
        </w:r>
        <w:r w:rsidR="00722100" w:rsidDel="00FC4545">
          <w:delInstrText xml:space="preserve"> \* MERGEFORMAT </w:delInstrText>
        </w:r>
        <w:r w:rsidR="009D2483" w:rsidDel="00FC4545">
          <w:fldChar w:fldCharType="separate"/>
        </w:r>
        <w:r w:rsidR="009D2483" w:rsidDel="00FC4545">
          <w:delText xml:space="preserve">Figure </w:delText>
        </w:r>
        <w:r w:rsidR="009D2483" w:rsidDel="00FC4545">
          <w:rPr>
            <w:noProof/>
          </w:rPr>
          <w:delText>10</w:delText>
        </w:r>
        <w:r w:rsidR="009D2483" w:rsidDel="00FC4545">
          <w:fldChar w:fldCharType="end"/>
        </w:r>
        <w:r w:rsidR="00C175F8" w:rsidDel="00FC4545">
          <w:delText>).</w:delText>
        </w:r>
        <w:r w:rsidR="00510D50" w:rsidDel="00FC4545">
          <w:delText xml:space="preserve"> Knowing </w:delText>
        </w:r>
        <w:r w:rsidR="00154AF0" w:rsidDel="00FC4545">
          <w:delText xml:space="preserve">that there is already data in the file, the user may be triggered to </w:delText>
        </w:r>
        <w:r w:rsidR="00305E1B" w:rsidDel="00FC4545">
          <w:delText>inspect what</w:delText>
        </w:r>
        <w:r w:rsidR="000956EC" w:rsidDel="00FC4545">
          <w:delText xml:space="preserve"> data is stored</w:delText>
        </w:r>
        <w:r w:rsidR="00305E1B" w:rsidDel="00FC4545">
          <w:delText xml:space="preserve"> in the file (Option 1)</w:delText>
        </w:r>
        <w:r w:rsidR="00530A39" w:rsidDel="00FC4545">
          <w:delText>.</w:delText>
        </w:r>
        <w:r w:rsidR="002F2579" w:rsidDel="00FC4545">
          <w:delText xml:space="preserve"> Based on the data displayed via Option 1, the user may then </w:delText>
        </w:r>
        <w:r w:rsidR="00305E1B" w:rsidDel="00FC4545">
          <w:delText>choose to Add a new item (Option 2) or Remove an existing item (Option 3).</w:delText>
        </w:r>
      </w:del>
    </w:p>
    <w:p w14:paraId="7B0B9041" w14:textId="21360C9D" w:rsidR="00A94F83" w:rsidRDefault="00A94F83" w:rsidP="00FC4545">
      <w:pPr>
        <w:pStyle w:val="Caption"/>
        <w:pPrChange w:id="1295" w:author="Bambi C" w:date="2022-08-14T13:43:00Z">
          <w:pPr/>
        </w:pPrChange>
      </w:pPr>
    </w:p>
    <w:p w14:paraId="271D1B65" w14:textId="67F58351" w:rsidR="00EB71D4" w:rsidRDefault="00EB71D4">
      <w:pPr>
        <w:rPr>
          <w:ins w:id="1296" w:author="Bambi C" w:date="2022-08-14T13:46:00Z"/>
        </w:rPr>
      </w:pPr>
      <w:bookmarkStart w:id="1297" w:name="_Ref110349490"/>
      <w:ins w:id="1298" w:author="Bambi C" w:date="2022-08-14T13:46:00Z">
        <w:r>
          <w:rPr>
            <w:rFonts w:cstheme="minorHAnsi"/>
          </w:rPr>
          <w:t xml:space="preserve">To simplify the code and in keeping with the intentions of this assignment, I did not </w:t>
        </w:r>
        <w:r w:rsidR="00852977">
          <w:rPr>
            <w:rFonts w:cstheme="minorHAnsi"/>
          </w:rPr>
          <w:t xml:space="preserve">carryover / </w:t>
        </w:r>
        <w:r>
          <w:rPr>
            <w:rFonts w:cstheme="minorHAnsi"/>
          </w:rPr>
          <w:t>add</w:t>
        </w:r>
        <w:r w:rsidR="00852977">
          <w:rPr>
            <w:rFonts w:cstheme="minorHAnsi"/>
          </w:rPr>
          <w:t xml:space="preserve"> functions that were not already specified in the starter file</w:t>
        </w:r>
      </w:ins>
      <w:ins w:id="1299" w:author="Bambi C" w:date="2022-08-14T13:51:00Z">
        <w:r w:rsidR="00D14453">
          <w:rPr>
            <w:rFonts w:cstheme="minorHAnsi"/>
          </w:rPr>
          <w:t xml:space="preserve"> (e.g., </w:t>
        </w:r>
      </w:ins>
      <w:ins w:id="1300" w:author="Bambi C" w:date="2022-08-14T13:52:00Z">
        <w:r w:rsidR="00D14453">
          <w:rPr>
            <w:rFonts w:cstheme="minorHAnsi"/>
          </w:rPr>
          <w:t xml:space="preserve">condition if </w:t>
        </w:r>
        <w:r w:rsidR="00151A75">
          <w:rPr>
            <w:rFonts w:cstheme="minorHAnsi"/>
          </w:rPr>
          <w:t>file exists, row count)</w:t>
        </w:r>
      </w:ins>
      <w:ins w:id="1301" w:author="Bambi C" w:date="2022-08-14T13:46:00Z">
        <w:r w:rsidR="00852977">
          <w:rPr>
            <w:rFonts w:cstheme="minorHAnsi"/>
          </w:rPr>
          <w:t>.</w:t>
        </w:r>
      </w:ins>
    </w:p>
    <w:p w14:paraId="670B893E" w14:textId="52D25EC8" w:rsidR="00A31326" w:rsidRPr="0004247F" w:rsidDel="00C24BB3" w:rsidRDefault="00A94F83" w:rsidP="009E33F3">
      <w:pPr>
        <w:pStyle w:val="Caption"/>
        <w:rPr>
          <w:del w:id="1302" w:author="Bambi C" w:date="2022-08-14T12:04:00Z"/>
        </w:rPr>
      </w:pPr>
      <w:del w:id="1303" w:author="Bambi C" w:date="2022-08-14T12:04:00Z">
        <w:r w:rsidDel="00C24BB3">
          <w:delText xml:space="preserve">Figure </w:delText>
        </w:r>
        <w:r w:rsidR="00DE6474" w:rsidDel="00C24BB3">
          <w:fldChar w:fldCharType="begin"/>
        </w:r>
        <w:r w:rsidR="00DE6474" w:rsidDel="00C24BB3">
          <w:delInstrText xml:space="preserve"> SEQ Figure \* ARABIC </w:delInstrText>
        </w:r>
        <w:r w:rsidR="00DE6474" w:rsidDel="00C24BB3">
          <w:fldChar w:fldCharType="separate"/>
        </w:r>
        <w:r w:rsidR="008E6F01" w:rsidDel="00C24BB3">
          <w:rPr>
            <w:noProof/>
          </w:rPr>
          <w:delText>10</w:delText>
        </w:r>
        <w:r w:rsidR="00DE6474" w:rsidDel="00C24BB3">
          <w:rPr>
            <w:noProof/>
          </w:rPr>
          <w:fldChar w:fldCharType="end"/>
        </w:r>
        <w:bookmarkEnd w:id="1297"/>
        <w:r w:rsidDel="00C24BB3">
          <w:delText>. Screen capture of menu function</w:delText>
        </w:r>
      </w:del>
    </w:p>
    <w:p w14:paraId="41E2E50E" w14:textId="25A478D7" w:rsidR="003C21AF" w:rsidRPr="000527C0" w:rsidRDefault="003C21AF" w:rsidP="003C21AF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Pr="000527C0">
        <w:t>Table of Contents</w:t>
      </w:r>
      <w:r w:rsidRPr="000527C0">
        <w:fldChar w:fldCharType="end"/>
      </w:r>
      <w:r w:rsidRPr="000527C0">
        <w:t>]</w:t>
      </w:r>
    </w:p>
    <w:p w14:paraId="515FA1CB" w14:textId="3F934410" w:rsidR="00765FE7" w:rsidRPr="00E67DD3" w:rsidRDefault="00AF77C3" w:rsidP="00765FE7">
      <w:pPr>
        <w:pStyle w:val="Heading4"/>
      </w:pPr>
      <w:bookmarkStart w:id="1304" w:name="_Ref109750649"/>
      <w:bookmarkStart w:id="1305" w:name="_Toc111401790"/>
      <w:ins w:id="1306" w:author="Bambi C" w:date="2022-08-14T13:56:00Z">
        <w:r>
          <w:t>Menu</w:t>
        </w:r>
      </w:ins>
      <w:bookmarkEnd w:id="1305"/>
    </w:p>
    <w:bookmarkEnd w:id="1304"/>
    <w:p w14:paraId="239237C9" w14:textId="77777777" w:rsidR="00894C39" w:rsidRDefault="00894C39" w:rsidP="00894C39">
      <w:pPr>
        <w:rPr>
          <w:ins w:id="1307" w:author="Bambi C" w:date="2022-08-14T13:54:00Z"/>
          <w:i/>
          <w:iCs w:val="0"/>
        </w:rPr>
      </w:pPr>
      <w:ins w:id="1308" w:author="Bambi C" w:date="2022-08-14T13:37:00Z">
        <w:r>
          <w:rPr>
            <w:i/>
            <w:iCs w:val="0"/>
          </w:rPr>
          <w:t xml:space="preserve">Requirement 3: </w:t>
        </w:r>
        <w:r w:rsidRPr="004E49E7">
          <w:rPr>
            <w:i/>
            <w:iCs w:val="0"/>
          </w:rPr>
          <w:t>Display a menu of choices to the user</w:t>
        </w:r>
        <w:r>
          <w:rPr>
            <w:i/>
            <w:iCs w:val="0"/>
          </w:rPr>
          <w:t xml:space="preserve"> (Step 2)</w:t>
        </w:r>
      </w:ins>
    </w:p>
    <w:p w14:paraId="088FA989" w14:textId="2A9D9358" w:rsidR="008D6A52" w:rsidRPr="00FC342C" w:rsidRDefault="008D6A52" w:rsidP="00894C39">
      <w:pPr>
        <w:rPr>
          <w:ins w:id="1309" w:author="Bambi C" w:date="2022-08-14T13:37:00Z"/>
          <w:i/>
          <w:iCs w:val="0"/>
        </w:rPr>
      </w:pPr>
      <w:ins w:id="1310" w:author="Bambi C" w:date="2022-08-14T13:54:00Z">
        <w:r w:rsidRPr="00E0241F">
          <w:rPr>
            <w:i/>
            <w:iCs w:val="0"/>
          </w:rPr>
          <w:t xml:space="preserve">Module: </w:t>
        </w:r>
        <w:r>
          <w:rPr>
            <w:i/>
            <w:iCs w:val="0"/>
          </w:rPr>
          <w:t>menu.py</w:t>
        </w:r>
      </w:ins>
    </w:p>
    <w:p w14:paraId="3AA793AF" w14:textId="3580A6F8" w:rsidR="00100D41" w:rsidDel="00894C39" w:rsidRDefault="000527C0" w:rsidP="001C1663">
      <w:pPr>
        <w:rPr>
          <w:del w:id="1311" w:author="Bambi C" w:date="2022-08-14T13:37:00Z"/>
        </w:rPr>
      </w:pPr>
      <w:del w:id="1312" w:author="Bambi C" w:date="2022-08-14T13:37:00Z">
        <w:r w:rsidRPr="009E33F3" w:rsidDel="00894C39">
          <w:rPr>
            <w:i/>
            <w:iCs w:val="0"/>
          </w:rPr>
          <w:lastRenderedPageBreak/>
          <w:delText>Require</w:delText>
        </w:r>
        <w:r w:rsidR="00466002" w:rsidRPr="009E33F3" w:rsidDel="00894C39">
          <w:rPr>
            <w:i/>
            <w:iCs w:val="0"/>
          </w:rPr>
          <w:delText xml:space="preserve">ment 2: </w:delText>
        </w:r>
      </w:del>
    </w:p>
    <w:p w14:paraId="74849F52" w14:textId="0D41F0D6" w:rsidR="00D51FB5" w:rsidRPr="0046615E" w:rsidRDefault="00ED5826" w:rsidP="0046615E">
      <w:pPr>
        <w:keepNext/>
        <w:tabs>
          <w:tab w:val="left" w:pos="3360"/>
        </w:tabs>
        <w:autoSpaceDE w:val="0"/>
        <w:autoSpaceDN w:val="0"/>
        <w:adjustRightInd w:val="0"/>
        <w:ind w:right="10"/>
        <w:pPrChange w:id="1313" w:author="Bambi C" w:date="2022-08-14T20:05:00Z">
          <w:pPr>
            <w:shd w:val="clear" w:color="auto" w:fill="FFFF00"/>
          </w:pPr>
        </w:pPrChange>
      </w:pPr>
      <w:r>
        <w:t xml:space="preserve">Similar to </w:t>
      </w:r>
      <w:del w:id="1314" w:author="Bambi C" w:date="2022-08-14T20:01:00Z">
        <w:r w:rsidDel="00CE1F54">
          <w:delText>Assignment04</w:delText>
        </w:r>
      </w:del>
      <w:ins w:id="1315" w:author="Bambi C" w:date="2022-08-14T20:01:00Z">
        <w:r w:rsidR="00CE1F54">
          <w:t>Assignment0</w:t>
        </w:r>
        <w:r w:rsidR="00CE1F54">
          <w:t>5</w:t>
        </w:r>
      </w:ins>
      <w:r>
        <w:t xml:space="preserve">, </w:t>
      </w:r>
      <w:r w:rsidR="00C21539">
        <w:t xml:space="preserve">Menu (and majority of the program is inside a </w:t>
      </w:r>
      <w:r w:rsidR="00C21539" w:rsidRPr="00BA272F">
        <w:rPr>
          <w:rFonts w:ascii="Consolas" w:hAnsi="Consolas" w:cs="Consolas"/>
        </w:rPr>
        <w:t>while True:</w:t>
      </w:r>
      <w:r w:rsidR="00C21539">
        <w:t xml:space="preserve"> loop (</w:t>
      </w:r>
      <w:ins w:id="1316" w:author="Bambi C" w:date="2022-08-14T20:00:00Z">
        <w:r w:rsidR="009E66B1">
          <w:fldChar w:fldCharType="begin"/>
        </w:r>
        <w:r w:rsidR="009E66B1">
          <w:instrText xml:space="preserve"> REF _Ref110355005 \h </w:instrText>
        </w:r>
      </w:ins>
      <w:r w:rsidR="00CE1F54">
        <w:instrText xml:space="preserve"> \* MERGEFORMAT </w:instrText>
      </w:r>
      <w:ins w:id="1317" w:author="Bambi C" w:date="2022-08-14T20:00:00Z">
        <w:r w:rsidR="009E66B1">
          <w:fldChar w:fldCharType="separate"/>
        </w:r>
        <w:r w:rsidR="009E66B1">
          <w:t xml:space="preserve">Figure </w:t>
        </w:r>
        <w:r w:rsidR="009E66B1" w:rsidRPr="00E0241F">
          <w:rPr>
            <w:bCs/>
            <w:noProof/>
          </w:rPr>
          <w:t>13</w:t>
        </w:r>
        <w:r w:rsidR="009E66B1">
          <w:fldChar w:fldCharType="end"/>
        </w:r>
      </w:ins>
      <w:del w:id="1318" w:author="Bambi C" w:date="2022-08-14T20:00:00Z">
        <w:r w:rsidR="00C21539" w:rsidDel="009E66B1">
          <w:fldChar w:fldCharType="begin"/>
        </w:r>
        <w:r w:rsidR="00C21539" w:rsidDel="009E66B1">
          <w:delInstrText xml:space="preserve"> REF _Ref110355005 \h </w:delInstrText>
        </w:r>
        <w:r w:rsidR="00C24FC1" w:rsidDel="009E66B1">
          <w:delInstrText xml:space="preserve"> \* MERGEFORMAT </w:delInstrText>
        </w:r>
        <w:r w:rsidR="00C21539" w:rsidDel="009E66B1">
          <w:fldChar w:fldCharType="separate"/>
        </w:r>
        <w:r w:rsidR="00C21539" w:rsidDel="009E66B1">
          <w:delText xml:space="preserve">Figure </w:delText>
        </w:r>
        <w:r w:rsidR="00C21539" w:rsidDel="009E66B1">
          <w:rPr>
            <w:noProof/>
          </w:rPr>
          <w:delText>11</w:delText>
        </w:r>
        <w:r w:rsidR="00C21539" w:rsidDel="009E66B1">
          <w:fldChar w:fldCharType="end"/>
        </w:r>
      </w:del>
      <w:r w:rsidR="00C21539">
        <w:t>)</w:t>
      </w:r>
      <w:ins w:id="1319" w:author="Bambi C" w:date="2022-08-14T20:02:00Z">
        <w:r w:rsidR="0012478B">
          <w:t xml:space="preserve"> where the user “</w:t>
        </w:r>
      </w:ins>
      <w:ins w:id="1320" w:author="Bambi C" w:date="2022-08-14T20:03:00Z">
        <w:r w:rsidR="00E739D9">
          <w:t>quits</w:t>
        </w:r>
      </w:ins>
      <w:ins w:id="1321" w:author="Bambi C" w:date="2022-08-14T20:02:00Z">
        <w:r w:rsidR="0012478B">
          <w:t xml:space="preserve">” the </w:t>
        </w:r>
      </w:ins>
      <w:ins w:id="1322" w:author="Bambi C" w:date="2022-08-14T20:03:00Z">
        <w:r w:rsidR="0012478B">
          <w:t>program</w:t>
        </w:r>
      </w:ins>
      <w:ins w:id="1323" w:author="Bambi C" w:date="2022-08-14T20:02:00Z">
        <w:r w:rsidR="0012478B">
          <w:t xml:space="preserve"> by triggering the </w:t>
        </w:r>
        <w:r w:rsidR="0012478B" w:rsidRPr="007A5844">
          <w:rPr>
            <w:rFonts w:ascii="Consolas" w:hAnsi="Consolas" w:cs="Consolas"/>
            <w:iCs w:val="0"/>
            <w:color w:val="000000" w:themeColor="text1"/>
          </w:rPr>
          <w:t>break</w:t>
        </w:r>
        <w:r w:rsidR="0012478B">
          <w:t xml:space="preserve"> statement</w:t>
        </w:r>
      </w:ins>
      <w:ins w:id="1324" w:author="Bambi C" w:date="2022-08-14T20:03:00Z">
        <w:r w:rsidR="00E739D9">
          <w:t xml:space="preserve"> to exit the Menu loop</w:t>
        </w:r>
      </w:ins>
      <w:r w:rsidR="00C21539">
        <w:t xml:space="preserve">. </w:t>
      </w:r>
      <w:ins w:id="1325" w:author="Bambi C" w:date="2022-08-14T20:00:00Z">
        <w:r w:rsidR="009E66B1">
          <w:t>Additionally, I added “debugging” / dummy code to mimic the functions that would be called based on th</w:t>
        </w:r>
      </w:ins>
      <w:ins w:id="1326" w:author="Bambi C" w:date="2022-08-14T20:01:00Z">
        <w:r w:rsidR="009E66B1">
          <w:t xml:space="preserve">e </w:t>
        </w:r>
        <w:r w:rsidR="00CE1F54">
          <w:t>selection of the user</w:t>
        </w:r>
      </w:ins>
      <w:ins w:id="1327" w:author="Bambi C" w:date="2022-08-14T20:03:00Z">
        <w:r w:rsidR="00E739D9">
          <w:t xml:space="preserve"> so that I can develop / test code in this module independently from the others.</w:t>
        </w:r>
      </w:ins>
      <w:ins w:id="1328" w:author="Bambi C" w:date="2022-08-14T20:01:00Z">
        <w:r w:rsidR="00CE1F54">
          <w:t xml:space="preserve"> Unlike the </w:t>
        </w:r>
      </w:ins>
      <w:ins w:id="1329" w:author="Bambi C" w:date="2022-08-14T20:04:00Z">
        <w:r w:rsidR="00E739D9">
          <w:t>Menu in the prior assignment, this program</w:t>
        </w:r>
        <w:r w:rsidR="00485614">
          <w:t xml:space="preserve"> conver</w:t>
        </w:r>
      </w:ins>
      <w:ins w:id="1330" w:author="Bambi C" w:date="2022-08-14T20:05:00Z">
        <w:r w:rsidR="00B51385">
          <w:t>ts the menu options (“1-4”) to string datatype value</w:t>
        </w:r>
      </w:ins>
      <w:ins w:id="1331" w:author="Bambi C" w:date="2022-08-14T20:06:00Z">
        <w:r w:rsidR="0046615E">
          <w:t xml:space="preserve"> and removes</w:t>
        </w:r>
        <w:r w:rsidR="000D71A3">
          <w:t xml:space="preserve"> inadvertent spaces that may have been entered by the user:</w:t>
        </w:r>
      </w:ins>
      <w:ins w:id="1332" w:author="Bambi C" w:date="2022-08-14T20:05:00Z">
        <w:r w:rsidR="0046615E">
          <w:t xml:space="preserve"> </w:t>
        </w:r>
        <w:r w:rsidR="0046615E" w:rsidRPr="007A5844">
          <w:rPr>
            <w:rFonts w:ascii="Consolas" w:hAnsi="Consolas" w:cs="Consolas"/>
            <w:iCs w:val="0"/>
            <w:color w:val="000000" w:themeColor="text1"/>
          </w:rPr>
          <w:t>str(input("Which option would you like to perform? [1 to 4] - ")).strip()</w:t>
        </w:r>
        <w:r w:rsidR="00B51385">
          <w:t xml:space="preserve">. </w:t>
        </w:r>
      </w:ins>
      <w:del w:id="1333" w:author="Bambi C" w:date="2022-08-14T20:00:00Z">
        <w:r w:rsidR="004C673F" w:rsidDel="009E66B1">
          <w:delText>Simplified the Menu statement by moving the string values of the menu to the</w:delText>
        </w:r>
        <w:r w:rsidDel="009E66B1">
          <w:delText xml:space="preserve"> variable</w:delText>
        </w:r>
        <w:r w:rsidR="004C673F" w:rsidDel="009E66B1">
          <w:delText xml:space="preserve"> </w:delText>
        </w:r>
        <w:r w:rsidRPr="00BA272F" w:rsidDel="009E66B1">
          <w:rPr>
            <w:rFonts w:ascii="Consolas" w:hAnsi="Consolas" w:cs="Consolas"/>
          </w:rPr>
          <w:delText>strMenu</w:delText>
        </w:r>
        <w:r w:rsidR="00696340" w:rsidDel="009E66B1">
          <w:delText>.</w:delText>
        </w:r>
        <w:r w:rsidR="006947AE" w:rsidDel="009E66B1">
          <w:delText xml:space="preserve"> Additional formatting carried over from Assignment04 to better delineate between </w:delText>
        </w:r>
        <w:r w:rsidR="00E92270" w:rsidDel="009E66B1">
          <w:delText>displaying data to the user versus Menu options</w:delText>
        </w:r>
      </w:del>
      <w:del w:id="1334" w:author="Bambi C" w:date="2022-08-14T18:51:00Z">
        <w:r w:rsidR="00680BC4" w:rsidDel="00F05166">
          <w:delText xml:space="preserve"> </w:delText>
        </w:r>
        <w:r w:rsidR="00204115" w:rsidDel="00F05166">
          <w:delText>(</w:delText>
        </w:r>
        <w:r w:rsidR="00204115" w:rsidDel="00F05166">
          <w:fldChar w:fldCharType="begin"/>
        </w:r>
        <w:r w:rsidR="00204115" w:rsidDel="00F05166">
          <w:delInstrText xml:space="preserve"> REF _Ref110349490 \h </w:delInstrText>
        </w:r>
        <w:r w:rsidR="00C24FC1" w:rsidDel="00F05166">
          <w:delInstrText xml:space="preserve"> \* MERGEFORMAT </w:delInstrText>
        </w:r>
        <w:r w:rsidR="00204115" w:rsidDel="00F05166">
          <w:fldChar w:fldCharType="separate"/>
        </w:r>
        <w:r w:rsidR="00204115" w:rsidDel="00F05166">
          <w:delText xml:space="preserve">Figure </w:delText>
        </w:r>
        <w:r w:rsidR="00204115" w:rsidDel="00F05166">
          <w:rPr>
            <w:noProof/>
          </w:rPr>
          <w:delText>10</w:delText>
        </w:r>
        <w:r w:rsidR="00204115" w:rsidDel="00F05166">
          <w:fldChar w:fldCharType="end"/>
        </w:r>
        <w:r w:rsidR="00204115" w:rsidDel="00F05166">
          <w:delText>)</w:delText>
        </w:r>
        <w:r w:rsidR="00E92270" w:rsidDel="00F05166">
          <w:delText>.</w:delText>
        </w:r>
      </w:del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8"/>
      </w:tblGrid>
      <w:tr w:rsidR="00E10549" w:rsidRPr="000527C0" w14:paraId="69FBD7DC" w14:textId="77777777" w:rsidTr="007A5844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7B530355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35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36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# Data ----------------------------------------------------------- #</w:t>
              </w:r>
            </w:ins>
          </w:p>
          <w:p w14:paraId="3AB3C120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37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38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# Declare variables and constants</w:t>
              </w:r>
            </w:ins>
          </w:p>
          <w:p w14:paraId="1D04BC2C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39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40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choice_str = ""  # Captures the user option selection</w:t>
              </w:r>
            </w:ins>
          </w:p>
          <w:p w14:paraId="59B3ABC4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41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5CD1587E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42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663CAEE4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43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44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# Processing  ---------------------------------------------------- #</w:t>
              </w:r>
            </w:ins>
          </w:p>
          <w:p w14:paraId="410E47DB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45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5BE76D08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46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584EA8E4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47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48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# Presentation (Input/Output)  ----------------------------------- #</w:t>
              </w:r>
            </w:ins>
          </w:p>
          <w:p w14:paraId="5CB21CA0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49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50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class IO:</w:t>
              </w:r>
            </w:ins>
          </w:p>
          <w:p w14:paraId="3801123F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51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52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""" Performs Input and Output tasks """</w:t>
              </w:r>
            </w:ins>
          </w:p>
          <w:p w14:paraId="1C25D8D9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53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72FCCE20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54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55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677CA4E6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56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57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output_menu_tasks():</w:t>
              </w:r>
            </w:ins>
          </w:p>
          <w:p w14:paraId="33CEEE63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58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59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 Display a menu of choices to the user</w:t>
              </w:r>
            </w:ins>
          </w:p>
          <w:p w14:paraId="249C15D9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60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12FEDD0F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61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62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nothing</w:t>
              </w:r>
            </w:ins>
          </w:p>
          <w:p w14:paraId="567336E7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63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64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1D0E2D70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65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66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print("""</w:t>
              </w:r>
            </w:ins>
          </w:p>
          <w:p w14:paraId="43F1DC48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67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68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\tMenu of Options</w:t>
              </w:r>
            </w:ins>
          </w:p>
          <w:p w14:paraId="309C91A5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69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70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\t1) Add a new Task</w:t>
              </w:r>
            </w:ins>
          </w:p>
          <w:p w14:paraId="018C3878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71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72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\t2) Remove an existing Task</w:t>
              </w:r>
            </w:ins>
          </w:p>
          <w:p w14:paraId="7B5EF8AE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73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74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\t3) Save Data to File        </w:t>
              </w:r>
            </w:ins>
          </w:p>
          <w:p w14:paraId="0577280C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75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76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\t4) Exit Program</w:t>
              </w:r>
            </w:ins>
          </w:p>
          <w:p w14:paraId="4748048A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77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78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""")</w:t>
              </w:r>
            </w:ins>
          </w:p>
          <w:p w14:paraId="30E2F41B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79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0DBB7EB6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80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81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6CF8C9DB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82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83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input_menu_choice():</w:t>
              </w:r>
            </w:ins>
          </w:p>
          <w:p w14:paraId="1F64CA2D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84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85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Gets the menu choice from a user</w:t>
              </w:r>
            </w:ins>
          </w:p>
          <w:p w14:paraId="78ACDE4F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86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1AD98539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87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88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string</w:t>
              </w:r>
            </w:ins>
          </w:p>
          <w:p w14:paraId="25D88D63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89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90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7FB4D2D9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91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92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choice = str(input("Which option would you like to "</w:t>
              </w:r>
            </w:ins>
          </w:p>
          <w:p w14:paraId="5709BE66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93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94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"perform? [1 to 4] - ")).strip()</w:t>
              </w:r>
            </w:ins>
          </w:p>
          <w:p w14:paraId="2BDA3ABA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95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396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return choice</w:t>
              </w:r>
            </w:ins>
          </w:p>
          <w:p w14:paraId="6E0BCC15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97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55A12BA7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98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23148069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399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00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# Main Body of Script  ------------------------------------------- #</w:t>
              </w:r>
            </w:ins>
          </w:p>
          <w:p w14:paraId="648EEE58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01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5A5A9AA1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02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03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# Step 1 - When the program starts, Load data from ToDoFile.txt.</w:t>
              </w:r>
            </w:ins>
          </w:p>
          <w:p w14:paraId="60EB0B92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04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3427CE42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05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06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# Step 2 - Display a menu of choices to the user</w:t>
              </w:r>
            </w:ins>
          </w:p>
          <w:p w14:paraId="76209B3B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07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08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while True:</w:t>
              </w:r>
            </w:ins>
          </w:p>
          <w:p w14:paraId="5BF01DCB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09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25B3DC39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10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11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Step 3 Show current data</w:t>
              </w:r>
            </w:ins>
          </w:p>
          <w:p w14:paraId="00144AA2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12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13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lastRenderedPageBreak/>
                <w:t xml:space="preserve">    print("""</w:t>
              </w:r>
            </w:ins>
          </w:p>
          <w:p w14:paraId="257FC6C0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14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15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\tstart Menu loop </w:t>
              </w:r>
            </w:ins>
          </w:p>
          <w:p w14:paraId="31F87970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16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17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\tCall 1: \t\tIO.output_current_tasks_in_list()</w:t>
              </w:r>
            </w:ins>
          </w:p>
          <w:p w14:paraId="24577BF4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18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19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\t# Show current data in the list/table")""")  # temp_debugging</w:t>
              </w:r>
            </w:ins>
          </w:p>
          <w:p w14:paraId="4B3B174E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20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34F9F91B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21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22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IO.output_menu_tasks()  # Shows menu</w:t>
              </w:r>
            </w:ins>
          </w:p>
          <w:p w14:paraId="74D65E9E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23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24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choice_str = IO.input_menu_choice()  # Get menu option</w:t>
              </w:r>
            </w:ins>
          </w:p>
          <w:p w14:paraId="5EF8BD1F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25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077C337E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26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27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Step 4 - Process user's menu choice</w:t>
              </w:r>
            </w:ins>
          </w:p>
          <w:p w14:paraId="42D02B76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28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29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if choice_str.strip() == '1':  # Add a new Task</w:t>
              </w:r>
            </w:ins>
          </w:p>
          <w:p w14:paraId="47201AAB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30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31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print("""</w:t>
              </w:r>
            </w:ins>
          </w:p>
          <w:p w14:paraId="35ABF2EE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32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33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\tUser selected: \tOption 1 - 'Add a new task' </w:t>
              </w:r>
            </w:ins>
          </w:p>
          <w:p w14:paraId="20936204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34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35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\tCall 1: \t\tinput_new_task_and_priority</w:t>
              </w:r>
            </w:ins>
          </w:p>
          <w:p w14:paraId="5123E6DA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36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37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\tCall 2: \t\tadd_data_to_list""")  # temp_debugging</w:t>
              </w:r>
            </w:ins>
          </w:p>
          <w:p w14:paraId="695C2A43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38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39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continue  # to show the menu</w:t>
              </w:r>
            </w:ins>
          </w:p>
          <w:p w14:paraId="0FCE29DB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40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73285E0B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41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42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elif choice_str == '2':  # Remove an existing Task</w:t>
              </w:r>
            </w:ins>
          </w:p>
          <w:p w14:paraId="6EACC1A2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43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44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print("""</w:t>
              </w:r>
            </w:ins>
          </w:p>
          <w:p w14:paraId="748D4495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45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46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\tUser selected: \tOption 2 - 'Remove an existing task' </w:t>
              </w:r>
            </w:ins>
          </w:p>
          <w:p w14:paraId="6A8CF526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47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48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\tCall 1: \t\tinput_task_to_remove</w:t>
              </w:r>
            </w:ins>
          </w:p>
          <w:p w14:paraId="3CA597BC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49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50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\tCall 2: \t\tremove_data_from_list""")  # temp_debugging</w:t>
              </w:r>
            </w:ins>
          </w:p>
          <w:p w14:paraId="37BAD479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51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52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continue  # to show the menu</w:t>
              </w:r>
            </w:ins>
          </w:p>
          <w:p w14:paraId="1576033F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53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6B6740D4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54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55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elif choice_str == '3':  # Save Data to File</w:t>
              </w:r>
            </w:ins>
          </w:p>
          <w:p w14:paraId="732F0703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56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57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print("""</w:t>
              </w:r>
            </w:ins>
          </w:p>
          <w:p w14:paraId="6E2D03FC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58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59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\tUser selected: \tOption 3 - 'Save Data to File' </w:t>
              </w:r>
            </w:ins>
          </w:p>
          <w:p w14:paraId="4FFECB2A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60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61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\tCall 1: \t\tinput_task_to_remove</w:t>
              </w:r>
            </w:ins>
          </w:p>
          <w:p w14:paraId="7CC4E465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62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63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>\tCall 2: \t\twrite_data_to_file""")  # temp_debugging</w:t>
              </w:r>
            </w:ins>
          </w:p>
          <w:p w14:paraId="287AE43D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64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65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print("\n\tData Saved!")</w:t>
              </w:r>
            </w:ins>
          </w:p>
          <w:p w14:paraId="0D92C138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66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67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continue  # to show the menu</w:t>
              </w:r>
            </w:ins>
          </w:p>
          <w:p w14:paraId="520B38A4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68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</w:p>
          <w:p w14:paraId="1388C75E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69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70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elif choice_str == '4':  # Exit Program</w:t>
              </w:r>
            </w:ins>
          </w:p>
          <w:p w14:paraId="0155282F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71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72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print("\n\tUser selected: Option 4 - 'Exit program'")</w:t>
              </w:r>
            </w:ins>
          </w:p>
          <w:p w14:paraId="3AF34E0B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73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74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temp_debugging</w:t>
              </w:r>
            </w:ins>
          </w:p>
          <w:p w14:paraId="2305D3F7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75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76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print("\n\tGoodbye!")</w:t>
              </w:r>
            </w:ins>
          </w:p>
          <w:p w14:paraId="31A1731D" w14:textId="77777777" w:rsidR="007A5844" w:rsidRPr="007A5844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ins w:id="1477" w:author="Bambi C" w:date="2022-08-14T18:52:00Z"/>
                <w:rFonts w:ascii="Consolas" w:hAnsi="Consolas" w:cs="Consolas"/>
                <w:iCs w:val="0"/>
                <w:color w:val="000000" w:themeColor="text1"/>
              </w:rPr>
            </w:pPr>
            <w:ins w:id="1478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input("\n[Press ENTER key to quit.]")</w:t>
              </w:r>
            </w:ins>
          </w:p>
          <w:p w14:paraId="07CD4C7C" w14:textId="19C9E4D9" w:rsidR="00B32DBF" w:rsidRPr="009E33F3" w:rsidRDefault="007A5844" w:rsidP="007A5844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  <w:pPrChange w:id="1479" w:author="Bambi C" w:date="2022-08-14T18:50:00Z">
                <w:pPr>
                  <w:keepNext/>
                  <w:tabs>
                    <w:tab w:val="left" w:pos="3360"/>
                  </w:tabs>
                  <w:autoSpaceDE w:val="0"/>
                  <w:autoSpaceDN w:val="0"/>
                  <w:adjustRightInd w:val="0"/>
                  <w:ind w:left="10" w:right="10"/>
                </w:pPr>
              </w:pPrChange>
            </w:pPr>
            <w:ins w:id="1480" w:author="Bambi C" w:date="2022-08-14T18:52:00Z">
              <w:r w:rsidRPr="007A584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break  # by exiting loop</w:t>
              </w:r>
            </w:ins>
          </w:p>
        </w:tc>
      </w:tr>
    </w:tbl>
    <w:p w14:paraId="4E9CE1A6" w14:textId="1F7A0123" w:rsidR="00765FE7" w:rsidRPr="00765FE7" w:rsidRDefault="003B25F8" w:rsidP="00BA1303">
      <w:pPr>
        <w:pStyle w:val="Caption"/>
        <w:rPr>
          <w:b w:val="0"/>
          <w:bCs w:val="0"/>
          <w:color w:val="auto"/>
          <w:sz w:val="20"/>
          <w:szCs w:val="20"/>
        </w:rPr>
      </w:pPr>
      <w:bookmarkStart w:id="1481" w:name="_Ref110355005"/>
      <w:bookmarkStart w:id="1482" w:name="_Ref109679658"/>
      <w:bookmarkStart w:id="1483" w:name="_Ref109750988"/>
      <w:r>
        <w:lastRenderedPageBreak/>
        <w:t xml:space="preserve">Figure </w:t>
      </w:r>
      <w:r w:rsidRPr="00F05166">
        <w:rPr>
          <w:rPrChange w:id="1484" w:author="Bambi C" w:date="2022-08-14T18:50:00Z">
            <w:rPr>
              <w:b w:val="0"/>
              <w:bCs w:val="0"/>
            </w:rPr>
          </w:rPrChange>
        </w:rPr>
        <w:fldChar w:fldCharType="begin"/>
      </w:r>
      <w:r w:rsidRPr="00F05166">
        <w:rPr>
          <w:rPrChange w:id="1485" w:author="Bambi C" w:date="2022-08-14T18:50:00Z">
            <w:rPr>
              <w:b w:val="0"/>
              <w:bCs w:val="0"/>
            </w:rPr>
          </w:rPrChange>
        </w:rPr>
        <w:instrText xml:space="preserve"> SEQ Figure \* ARABIC </w:instrText>
      </w:r>
      <w:r w:rsidRPr="00F05166">
        <w:rPr>
          <w:rPrChange w:id="1486" w:author="Bambi C" w:date="2022-08-14T18:50:00Z">
            <w:rPr>
              <w:b w:val="0"/>
              <w:bCs w:val="0"/>
            </w:rPr>
          </w:rPrChange>
        </w:rPr>
        <w:fldChar w:fldCharType="separate"/>
      </w:r>
      <w:ins w:id="1487" w:author="Bambi C" w:date="2022-08-14T18:50:00Z">
        <w:r w:rsidR="00EB2163" w:rsidRPr="00F05166">
          <w:rPr>
            <w:noProof/>
            <w:rPrChange w:id="1488" w:author="Bambi C" w:date="2022-08-14T18:50:00Z">
              <w:rPr>
                <w:b w:val="0"/>
                <w:bCs w:val="0"/>
                <w:noProof/>
              </w:rPr>
            </w:rPrChange>
          </w:rPr>
          <w:t>13</w:t>
        </w:r>
      </w:ins>
      <w:del w:id="1489" w:author="Bambi C" w:date="2022-08-14T18:50:00Z">
        <w:r w:rsidR="008E6F01" w:rsidRPr="00F05166" w:rsidDel="00EB2163">
          <w:rPr>
            <w:noProof/>
          </w:rPr>
          <w:delText>11</w:delText>
        </w:r>
      </w:del>
      <w:r w:rsidRPr="00F05166">
        <w:rPr>
          <w:noProof/>
          <w:color w:val="auto"/>
          <w:sz w:val="20"/>
          <w:szCs w:val="20"/>
          <w:rPrChange w:id="1490" w:author="Bambi C" w:date="2022-08-14T18:50:00Z">
            <w:rPr>
              <w:b w:val="0"/>
              <w:bCs w:val="0"/>
              <w:noProof/>
              <w:color w:val="auto"/>
              <w:sz w:val="20"/>
              <w:szCs w:val="20"/>
            </w:rPr>
          </w:rPrChange>
        </w:rPr>
        <w:fldChar w:fldCharType="end"/>
      </w:r>
      <w:bookmarkEnd w:id="1481"/>
      <w:r w:rsidRPr="00F05166">
        <w:t>.</w:t>
      </w:r>
      <w:r>
        <w:t xml:space="preserve"> Source code </w:t>
      </w:r>
      <w:r w:rsidR="003B010A">
        <w:t xml:space="preserve">for displaying menu options to user and prompt </w:t>
      </w:r>
      <w:r w:rsidR="00D06032">
        <w:t>for user instruction</w:t>
      </w:r>
      <w:bookmarkEnd w:id="1482"/>
      <w:bookmarkEnd w:id="1483"/>
    </w:p>
    <w:p w14:paraId="01D8FF3E" w14:textId="658A2F43" w:rsidR="00100D41" w:rsidRPr="000527C0" w:rsidRDefault="00100D41" w:rsidP="00100D41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Pr="000527C0">
        <w:t>Table of C</w:t>
      </w:r>
      <w:r w:rsidRPr="000527C0">
        <w:t>o</w:t>
      </w:r>
      <w:r w:rsidRPr="000527C0">
        <w:t>ntents</w:t>
      </w:r>
      <w:r w:rsidRPr="000527C0">
        <w:fldChar w:fldCharType="end"/>
      </w:r>
      <w:r w:rsidRPr="000527C0">
        <w:t>]</w:t>
      </w:r>
    </w:p>
    <w:p w14:paraId="1EF6BD89" w14:textId="27A07B70" w:rsidR="00765FE7" w:rsidRPr="00E67DD3" w:rsidRDefault="009E168E" w:rsidP="00765FE7">
      <w:pPr>
        <w:pStyle w:val="Heading4"/>
      </w:pPr>
      <w:bookmarkStart w:id="1491" w:name="_Toc111401791"/>
      <w:ins w:id="1492" w:author="Bambi C" w:date="2022-08-14T13:58:00Z">
        <w:r w:rsidRPr="009E168E">
          <w:t>Menu option 1 – Add a new task</w:t>
        </w:r>
      </w:ins>
      <w:bookmarkEnd w:id="1491"/>
      <w:ins w:id="1493" w:author="Bambi C" w:date="2022-08-14T13:57:00Z">
        <w:r w:rsidR="00131348">
          <w:t xml:space="preserve"> </w:t>
        </w:r>
      </w:ins>
    </w:p>
    <w:p w14:paraId="4528043B" w14:textId="65EE67DA" w:rsidR="005118F1" w:rsidRPr="00206B93" w:rsidRDefault="00A308FE" w:rsidP="008D2DBE">
      <w:pPr>
        <w:rPr>
          <w:ins w:id="1494" w:author="Bambi C" w:date="2022-08-14T13:55:00Z"/>
          <w:i/>
          <w:iCs w:val="0"/>
          <w:rPrChange w:id="1495" w:author="Bambi C" w:date="2022-08-14T18:54:00Z">
            <w:rPr>
              <w:ins w:id="1496" w:author="Bambi C" w:date="2022-08-14T13:55:00Z"/>
            </w:rPr>
          </w:rPrChange>
        </w:rPr>
      </w:pPr>
      <w:r w:rsidRPr="00206B93">
        <w:rPr>
          <w:i/>
          <w:iCs w:val="0"/>
        </w:rPr>
        <w:t xml:space="preserve">Requirement </w:t>
      </w:r>
      <w:ins w:id="1497" w:author="Bambi C" w:date="2022-08-14T14:03:00Z">
        <w:r w:rsidR="007343C0" w:rsidRPr="00206B93">
          <w:rPr>
            <w:i/>
            <w:iCs w:val="0"/>
          </w:rPr>
          <w:t>4</w:t>
        </w:r>
      </w:ins>
      <w:del w:id="1498" w:author="Bambi C" w:date="2022-08-14T14:03:00Z">
        <w:r w:rsidRPr="00206B93" w:rsidDel="007343C0">
          <w:rPr>
            <w:i/>
            <w:iCs w:val="0"/>
          </w:rPr>
          <w:delText>3</w:delText>
        </w:r>
      </w:del>
      <w:r w:rsidRPr="00206B93">
        <w:rPr>
          <w:i/>
          <w:iCs w:val="0"/>
        </w:rPr>
        <w:t>:</w:t>
      </w:r>
      <w:ins w:id="1499" w:author="Bambi C" w:date="2022-08-14T14:03:00Z">
        <w:r w:rsidR="007343C0" w:rsidRPr="00206B93">
          <w:rPr>
            <w:i/>
            <w:iCs w:val="0"/>
            <w:rPrChange w:id="1500" w:author="Bambi C" w:date="2022-08-14T18:54:00Z">
              <w:rPr/>
            </w:rPrChange>
          </w:rPr>
          <w:t xml:space="preserve"> </w:t>
        </w:r>
        <w:r w:rsidR="007343C0" w:rsidRPr="00206B93">
          <w:rPr>
            <w:i/>
            <w:iCs w:val="0"/>
            <w:rPrChange w:id="1501" w:author="Bambi C" w:date="2022-08-14T18:54:00Z">
              <w:rPr/>
            </w:rPrChange>
          </w:rPr>
          <w:t>Process user’s menu choice</w:t>
        </w:r>
      </w:ins>
      <w:ins w:id="1502" w:author="Bambi C" w:date="2022-08-14T14:04:00Z">
        <w:r w:rsidR="008D2DBE" w:rsidRPr="00206B93">
          <w:rPr>
            <w:i/>
            <w:iCs w:val="0"/>
            <w:rPrChange w:id="1503" w:author="Bambi C" w:date="2022-08-14T18:54:00Z">
              <w:rPr/>
            </w:rPrChange>
          </w:rPr>
          <w:t xml:space="preserve"> (</w:t>
        </w:r>
        <w:r w:rsidR="008D2DBE" w:rsidRPr="00206B93">
          <w:rPr>
            <w:i/>
            <w:iCs w:val="0"/>
            <w:rPrChange w:id="1504" w:author="Bambi C" w:date="2022-08-14T18:54:00Z">
              <w:rPr/>
            </w:rPrChange>
          </w:rPr>
          <w:t>Step 4</w:t>
        </w:r>
        <w:r w:rsidR="008D2DBE" w:rsidRPr="00206B93">
          <w:rPr>
            <w:i/>
            <w:iCs w:val="0"/>
            <w:rPrChange w:id="1505" w:author="Bambi C" w:date="2022-08-14T18:54:00Z">
              <w:rPr/>
            </w:rPrChange>
          </w:rPr>
          <w:t xml:space="preserve">) </w:t>
        </w:r>
      </w:ins>
      <w:ins w:id="1506" w:author="Bambi C" w:date="2022-08-14T14:03:00Z">
        <w:r w:rsidR="007343C0" w:rsidRPr="00206B93">
          <w:rPr>
            <w:i/>
            <w:iCs w:val="0"/>
            <w:rPrChange w:id="1507" w:author="Bambi C" w:date="2022-08-14T18:54:00Z">
              <w:rPr/>
            </w:rPrChange>
          </w:rPr>
          <w:t>– Add a new task</w:t>
        </w:r>
      </w:ins>
      <w:ins w:id="1508" w:author="Bambi C" w:date="2022-08-14T14:04:00Z">
        <w:r w:rsidR="00C5224C" w:rsidRPr="00206B93">
          <w:rPr>
            <w:i/>
            <w:iCs w:val="0"/>
            <w:rPrChange w:id="1509" w:author="Bambi C" w:date="2022-08-14T18:54:00Z">
              <w:rPr/>
            </w:rPrChange>
          </w:rPr>
          <w:t xml:space="preserve"> (</w:t>
        </w:r>
        <w:r w:rsidR="00C5224C" w:rsidRPr="00206B93">
          <w:rPr>
            <w:i/>
            <w:iCs w:val="0"/>
            <w:rPrChange w:id="1510" w:author="Bambi C" w:date="2022-08-14T18:54:00Z">
              <w:rPr/>
            </w:rPrChange>
          </w:rPr>
          <w:t>Menu option 1</w:t>
        </w:r>
        <w:r w:rsidR="00C5224C" w:rsidRPr="00206B93">
          <w:rPr>
            <w:i/>
            <w:iCs w:val="0"/>
            <w:rPrChange w:id="1511" w:author="Bambi C" w:date="2022-08-14T18:54:00Z">
              <w:rPr/>
            </w:rPrChange>
          </w:rPr>
          <w:t>)</w:t>
        </w:r>
      </w:ins>
    </w:p>
    <w:p w14:paraId="1FDBE1BA" w14:textId="38142A45" w:rsidR="002E4688" w:rsidRPr="009E33F3" w:rsidRDefault="005118F1" w:rsidP="002E4688">
      <w:pPr>
        <w:rPr>
          <w:i/>
          <w:iCs w:val="0"/>
        </w:rPr>
      </w:pPr>
      <w:ins w:id="1512" w:author="Bambi C" w:date="2022-08-14T13:55:00Z">
        <w:r>
          <w:rPr>
            <w:i/>
            <w:iCs w:val="0"/>
          </w:rPr>
          <w:t xml:space="preserve">Module: </w:t>
        </w:r>
      </w:ins>
      <w:r w:rsidR="00765FE7">
        <w:rPr>
          <w:i/>
          <w:iCs w:val="0"/>
        </w:rPr>
        <w:t xml:space="preserve"> </w:t>
      </w:r>
      <w:ins w:id="1513" w:author="Bambi C" w:date="2022-08-14T18:53:00Z">
        <w:r w:rsidR="003A38B3">
          <w:rPr>
            <w:i/>
            <w:iCs w:val="0"/>
          </w:rPr>
          <w:t>add.py</w:t>
        </w:r>
      </w:ins>
    </w:p>
    <w:p w14:paraId="36C7831E" w14:textId="77777777" w:rsidR="002D25EC" w:rsidRDefault="00C2343E" w:rsidP="000D71A3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1514" w:author="Bambi C" w:date="2022-08-14T20:13:00Z"/>
          <w:rFonts w:cstheme="minorHAnsi"/>
          <w:iCs w:val="0"/>
          <w:color w:val="000000" w:themeColor="text1"/>
        </w:rPr>
      </w:pPr>
      <w:del w:id="1515" w:author="Bambi C" w:date="2022-08-14T20:07:00Z">
        <w:r w:rsidDel="000D71A3">
          <w:rPr>
            <w:rFonts w:cstheme="minorHAnsi"/>
            <w:iCs w:val="0"/>
            <w:color w:val="000000" w:themeColor="text1"/>
          </w:rPr>
          <w:lastRenderedPageBreak/>
          <w:delText>Code for this requirement</w:delText>
        </w:r>
        <w:r w:rsidR="006E3D49" w:rsidRPr="00BA272F" w:rsidDel="000D71A3">
          <w:rPr>
            <w:rFonts w:cstheme="minorHAnsi"/>
            <w:iCs w:val="0"/>
            <w:color w:val="000000" w:themeColor="text1"/>
          </w:rPr>
          <w:delText xml:space="preserve"> </w:delText>
        </w:r>
        <w:r w:rsidDel="000D71A3">
          <w:rPr>
            <w:rFonts w:cstheme="minorHAnsi"/>
            <w:iCs w:val="0"/>
            <w:color w:val="000000" w:themeColor="text1"/>
          </w:rPr>
          <w:delText>is very similar</w:delText>
        </w:r>
        <w:r w:rsidR="006E3D49" w:rsidRPr="00BA272F" w:rsidDel="000D71A3">
          <w:rPr>
            <w:rFonts w:cstheme="minorHAnsi"/>
            <w:iCs w:val="0"/>
            <w:color w:val="000000" w:themeColor="text1"/>
          </w:rPr>
          <w:delText xml:space="preserve"> </w:delText>
        </w:r>
        <w:r w:rsidDel="000D71A3">
          <w:rPr>
            <w:rFonts w:cstheme="minorHAnsi"/>
            <w:iCs w:val="0"/>
            <w:color w:val="000000" w:themeColor="text1"/>
          </w:rPr>
          <w:delText xml:space="preserve">to </w:delText>
        </w:r>
        <w:r w:rsidR="006E3D49" w:rsidDel="000D71A3">
          <w:rPr>
            <w:rFonts w:cstheme="minorHAnsi"/>
            <w:iCs w:val="0"/>
            <w:color w:val="000000" w:themeColor="text1"/>
          </w:rPr>
          <w:delText>Assignment04</w:delText>
        </w:r>
        <w:r w:rsidR="0083197F" w:rsidDel="000D71A3">
          <w:rPr>
            <w:rFonts w:cstheme="minorHAnsi"/>
            <w:iCs w:val="0"/>
            <w:color w:val="000000" w:themeColor="text1"/>
          </w:rPr>
          <w:delText xml:space="preserve"> with the exception that the </w:delText>
        </w:r>
        <w:r w:rsidR="0083197F" w:rsidRPr="00BA272F" w:rsidDel="000D71A3">
          <w:rPr>
            <w:rFonts w:ascii="Consolas" w:hAnsi="Consolas" w:cs="Consolas"/>
            <w:iCs w:val="0"/>
            <w:color w:val="000000" w:themeColor="text1"/>
          </w:rPr>
          <w:delText>for row in lstTable</w:delText>
        </w:r>
        <w:r w:rsidR="0083197F" w:rsidDel="000D71A3">
          <w:rPr>
            <w:rFonts w:cstheme="minorHAnsi"/>
            <w:iCs w:val="0"/>
            <w:color w:val="000000" w:themeColor="text1"/>
          </w:rPr>
          <w:delText xml:space="preserve"> loop</w:delText>
        </w:r>
        <w:r w:rsidR="000C78EE" w:rsidDel="000D71A3">
          <w:rPr>
            <w:rFonts w:cstheme="minorHAnsi"/>
            <w:iCs w:val="0"/>
            <w:color w:val="000000" w:themeColor="text1"/>
          </w:rPr>
          <w:delText xml:space="preserve"> adds data from the </w:delText>
        </w:r>
        <w:r w:rsidR="00400478" w:rsidDel="000D71A3">
          <w:rPr>
            <w:rFonts w:cstheme="minorHAnsi"/>
            <w:iCs w:val="0"/>
            <w:color w:val="000000" w:themeColor="text1"/>
          </w:rPr>
          <w:delText>data file into a dictionary collection before adding the dictionary to list of dictionaries</w:delText>
        </w:r>
        <w:r w:rsidR="005411C7" w:rsidDel="000D71A3">
          <w:rPr>
            <w:rFonts w:cstheme="minorHAnsi"/>
            <w:iCs w:val="0"/>
            <w:color w:val="000000" w:themeColor="text1"/>
          </w:rPr>
          <w:delText xml:space="preserve">: </w:delText>
        </w:r>
        <w:r w:rsidR="005411C7" w:rsidRPr="00BA272F" w:rsidDel="000D71A3">
          <w:rPr>
            <w:rFonts w:ascii="Consolas" w:hAnsi="Consolas" w:cs="Consolas"/>
            <w:iCs w:val="0"/>
            <w:color w:val="000000" w:themeColor="text1"/>
          </w:rPr>
          <w:delText>lstTable</w:delText>
        </w:r>
      </w:del>
      <w:ins w:id="1516" w:author="Bambi C" w:date="2022-08-14T20:07:00Z">
        <w:r w:rsidR="000D71A3">
          <w:rPr>
            <w:rFonts w:cstheme="minorHAnsi"/>
            <w:iCs w:val="0"/>
            <w:color w:val="000000" w:themeColor="text1"/>
          </w:rPr>
          <w:t xml:space="preserve">Unlike the </w:t>
        </w:r>
        <w:r w:rsidR="006B105F">
          <w:rPr>
            <w:rFonts w:cstheme="minorHAnsi"/>
            <w:iCs w:val="0"/>
            <w:color w:val="000000" w:themeColor="text1"/>
          </w:rPr>
          <w:t xml:space="preserve">corresponding Add function </w:t>
        </w:r>
      </w:ins>
      <w:ins w:id="1517" w:author="Bambi C" w:date="2022-08-14T20:08:00Z">
        <w:r w:rsidR="002B0B1B">
          <w:rPr>
            <w:rFonts w:cstheme="minorHAnsi"/>
            <w:iCs w:val="0"/>
            <w:color w:val="000000" w:themeColor="text1"/>
          </w:rPr>
          <w:t>in Assignment05, this program will always accept all inputs from the user</w:t>
        </w:r>
      </w:ins>
      <w:r w:rsidR="005411C7" w:rsidRPr="00BA272F">
        <w:rPr>
          <w:rFonts w:cstheme="minorHAnsi"/>
          <w:iCs w:val="0"/>
          <w:color w:val="000000" w:themeColor="text1"/>
        </w:rPr>
        <w:t xml:space="preserve"> (</w:t>
      </w:r>
      <w:r w:rsidR="00302023">
        <w:rPr>
          <w:rFonts w:cstheme="minorHAnsi"/>
          <w:iCs w:val="0"/>
          <w:color w:val="000000" w:themeColor="text1"/>
        </w:rPr>
        <w:fldChar w:fldCharType="begin"/>
      </w:r>
      <w:r w:rsidR="00302023">
        <w:rPr>
          <w:rFonts w:cstheme="minorHAnsi"/>
          <w:iCs w:val="0"/>
          <w:color w:val="000000" w:themeColor="text1"/>
        </w:rPr>
        <w:instrText xml:space="preserve"> REF _Ref110943700 \h </w:instrText>
      </w:r>
      <w:r w:rsidR="00C24FC1">
        <w:rPr>
          <w:rFonts w:cstheme="minorHAnsi"/>
          <w:iCs w:val="0"/>
          <w:color w:val="000000" w:themeColor="text1"/>
        </w:rPr>
        <w:instrText xml:space="preserve"> \* MERGEFORMAT </w:instrText>
      </w:r>
      <w:r w:rsidR="00302023">
        <w:rPr>
          <w:rFonts w:cstheme="minorHAnsi"/>
          <w:iCs w:val="0"/>
          <w:color w:val="000000" w:themeColor="text1"/>
        </w:rPr>
      </w:r>
      <w:r w:rsidR="00302023">
        <w:rPr>
          <w:rFonts w:cstheme="minorHAnsi"/>
          <w:iCs w:val="0"/>
          <w:color w:val="000000" w:themeColor="text1"/>
        </w:rPr>
        <w:fldChar w:fldCharType="separate"/>
      </w:r>
      <w:ins w:id="1518" w:author="Bambi C" w:date="2022-08-14T18:55:00Z">
        <w:r w:rsidR="008E2C3A">
          <w:t xml:space="preserve">Figure </w:t>
        </w:r>
        <w:r w:rsidR="008E2C3A">
          <w:rPr>
            <w:noProof/>
          </w:rPr>
          <w:t>14</w:t>
        </w:r>
      </w:ins>
      <w:del w:id="1519" w:author="Bambi C" w:date="2022-08-14T18:55:00Z">
        <w:r w:rsidR="00302023" w:rsidDel="008E2C3A">
          <w:delText xml:space="preserve">Figure </w:delText>
        </w:r>
        <w:r w:rsidR="00302023" w:rsidDel="008E2C3A">
          <w:rPr>
            <w:noProof/>
          </w:rPr>
          <w:delText>12</w:delText>
        </w:r>
      </w:del>
      <w:r w:rsidR="00302023">
        <w:rPr>
          <w:rFonts w:cstheme="minorHAnsi"/>
          <w:iCs w:val="0"/>
          <w:color w:val="000000" w:themeColor="text1"/>
        </w:rPr>
        <w:fldChar w:fldCharType="end"/>
      </w:r>
      <w:r w:rsidR="005411C7" w:rsidRPr="00BA272F">
        <w:rPr>
          <w:rFonts w:cstheme="minorHAnsi"/>
          <w:iCs w:val="0"/>
          <w:color w:val="000000" w:themeColor="text1"/>
        </w:rPr>
        <w:t>)</w:t>
      </w:r>
      <w:r w:rsidR="00400478">
        <w:rPr>
          <w:rFonts w:cstheme="minorHAnsi"/>
          <w:iCs w:val="0"/>
          <w:color w:val="000000" w:themeColor="text1"/>
        </w:rPr>
        <w:t>.</w:t>
      </w:r>
      <w:ins w:id="1520" w:author="Bambi C" w:date="2022-08-14T20:09:00Z">
        <w:r w:rsidR="00703773">
          <w:rPr>
            <w:rFonts w:cstheme="minorHAnsi"/>
            <w:iCs w:val="0"/>
            <w:color w:val="000000" w:themeColor="text1"/>
          </w:rPr>
          <w:t xml:space="preserve"> Therefore, the user cannot return to the Menu without adding data</w:t>
        </w:r>
        <w:r w:rsidR="00FE09E8">
          <w:rPr>
            <w:rFonts w:cstheme="minorHAnsi"/>
            <w:iCs w:val="0"/>
            <w:color w:val="000000" w:themeColor="text1"/>
          </w:rPr>
          <w:t xml:space="preserve">; even </w:t>
        </w:r>
        <w:r w:rsidR="00FE09E8" w:rsidRPr="00FE09E8">
          <w:rPr>
            <w:rFonts w:ascii="Consolas" w:hAnsi="Consolas" w:cs="Consolas"/>
            <w:iCs w:val="0"/>
            <w:color w:val="000000" w:themeColor="text1"/>
            <w:rPrChange w:id="1521" w:author="Bambi C" w:date="2022-08-14T20:10:00Z">
              <w:rPr>
                <w:rFonts w:cstheme="minorHAnsi"/>
                <w:iCs w:val="0"/>
                <w:color w:val="000000" w:themeColor="text1"/>
              </w:rPr>
            </w:rPrChange>
          </w:rPr>
          <w:t>Null</w:t>
        </w:r>
        <w:r w:rsidR="00FE09E8">
          <w:rPr>
            <w:rFonts w:cstheme="minorHAnsi"/>
            <w:iCs w:val="0"/>
            <w:color w:val="000000" w:themeColor="text1"/>
          </w:rPr>
          <w:t xml:space="preserve"> values are captured and added </w:t>
        </w:r>
      </w:ins>
      <w:ins w:id="1522" w:author="Bambi C" w:date="2022-08-14T20:10:00Z">
        <w:r w:rsidR="00FE09E8">
          <w:rPr>
            <w:rFonts w:cstheme="minorHAnsi"/>
            <w:iCs w:val="0"/>
            <w:color w:val="000000" w:themeColor="text1"/>
          </w:rPr>
          <w:t xml:space="preserve">to list </w:t>
        </w:r>
        <w:r w:rsidR="00FE09E8" w:rsidRPr="00E707BD">
          <w:rPr>
            <w:rFonts w:ascii="Consolas" w:hAnsi="Consolas" w:cs="Consolas"/>
            <w:iCs w:val="0"/>
            <w:color w:val="000000" w:themeColor="text1"/>
          </w:rPr>
          <w:t>table_lst</w:t>
        </w:r>
        <w:r w:rsidR="00FE09E8">
          <w:rPr>
            <w:rFonts w:cstheme="minorHAnsi"/>
            <w:iCs w:val="0"/>
            <w:color w:val="000000" w:themeColor="text1"/>
          </w:rPr>
          <w:t xml:space="preserve">. </w:t>
        </w:r>
      </w:ins>
    </w:p>
    <w:p w14:paraId="7E65579C" w14:textId="2033579E" w:rsidR="00081A80" w:rsidRDefault="00FE09E8" w:rsidP="000D71A3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1523" w:author="Bambi C" w:date="2022-08-14T20:16:00Z"/>
          <w:rFonts w:cstheme="minorHAnsi"/>
          <w:iCs w:val="0"/>
          <w:color w:val="000000" w:themeColor="text1"/>
        </w:rPr>
      </w:pPr>
      <w:ins w:id="1524" w:author="Bambi C" w:date="2022-08-14T20:10:00Z">
        <w:r>
          <w:rPr>
            <w:rFonts w:cstheme="minorHAnsi"/>
            <w:iCs w:val="0"/>
            <w:color w:val="000000" w:themeColor="text1"/>
          </w:rPr>
          <w:t xml:space="preserve">The </w:t>
        </w:r>
      </w:ins>
      <w:ins w:id="1525" w:author="Bambi C" w:date="2022-08-14T20:17:00Z">
        <w:r w:rsidR="00CE2945">
          <w:rPr>
            <w:rFonts w:cstheme="minorHAnsi"/>
            <w:iCs w:val="0"/>
            <w:color w:val="000000" w:themeColor="text1"/>
          </w:rPr>
          <w:t>general data flow</w:t>
        </w:r>
      </w:ins>
      <w:ins w:id="1526" w:author="Bambi C" w:date="2022-08-14T20:10:00Z">
        <w:r>
          <w:rPr>
            <w:rFonts w:cstheme="minorHAnsi"/>
            <w:iCs w:val="0"/>
            <w:color w:val="000000" w:themeColor="text1"/>
          </w:rPr>
          <w:t xml:space="preserve">: </w:t>
        </w:r>
      </w:ins>
      <w:ins w:id="1527" w:author="Bambi C" w:date="2022-08-14T20:11:00Z">
        <w:r w:rsidR="006F2239">
          <w:rPr>
            <w:rFonts w:cstheme="minorHAnsi"/>
            <w:iCs w:val="0"/>
            <w:color w:val="000000" w:themeColor="text1"/>
          </w:rPr>
          <w:t xml:space="preserve">data from file &gt; added to </w:t>
        </w:r>
        <w:r w:rsidR="006F2239" w:rsidRPr="002D25EC">
          <w:rPr>
            <w:rFonts w:ascii="Consolas" w:hAnsi="Consolas" w:cs="Consolas"/>
            <w:iCs w:val="0"/>
            <w:color w:val="000000" w:themeColor="text1"/>
            <w:rPrChange w:id="1528" w:author="Bambi C" w:date="2022-08-14T20:13:00Z">
              <w:rPr>
                <w:rFonts w:cstheme="minorHAnsi"/>
                <w:iCs w:val="0"/>
                <w:color w:val="000000" w:themeColor="text1"/>
              </w:rPr>
            </w:rPrChange>
          </w:rPr>
          <w:t>table_lst</w:t>
        </w:r>
      </w:ins>
      <w:ins w:id="1529" w:author="Bambi C" w:date="2022-08-14T20:12:00Z">
        <w:r w:rsidR="002D150A">
          <w:rPr>
            <w:rFonts w:cstheme="minorHAnsi"/>
            <w:iCs w:val="0"/>
            <w:color w:val="000000" w:themeColor="text1"/>
          </w:rPr>
          <w:t xml:space="preserve"> (global)</w:t>
        </w:r>
      </w:ins>
      <w:ins w:id="1530" w:author="Bambi C" w:date="2022-08-14T20:11:00Z">
        <w:r w:rsidR="006F2239">
          <w:rPr>
            <w:rFonts w:cstheme="minorHAnsi"/>
            <w:iCs w:val="0"/>
            <w:color w:val="000000" w:themeColor="text1"/>
          </w:rPr>
          <w:t xml:space="preserve"> &gt; copied to </w:t>
        </w:r>
        <w:r w:rsidR="006F2239" w:rsidRPr="002D25EC">
          <w:rPr>
            <w:rFonts w:ascii="Consolas" w:hAnsi="Consolas" w:cs="Consolas"/>
            <w:iCs w:val="0"/>
            <w:color w:val="000000" w:themeColor="text1"/>
            <w:rPrChange w:id="1531" w:author="Bambi C" w:date="2022-08-14T20:13:00Z">
              <w:rPr>
                <w:rFonts w:cstheme="minorHAnsi"/>
                <w:iCs w:val="0"/>
                <w:color w:val="000000" w:themeColor="text1"/>
              </w:rPr>
            </w:rPrChange>
          </w:rPr>
          <w:t>list_of_rows</w:t>
        </w:r>
      </w:ins>
      <w:ins w:id="1532" w:author="Bambi C" w:date="2022-08-14T20:12:00Z">
        <w:r w:rsidR="002D150A">
          <w:rPr>
            <w:rFonts w:cstheme="minorHAnsi"/>
            <w:iCs w:val="0"/>
            <w:color w:val="000000" w:themeColor="text1"/>
          </w:rPr>
          <w:t xml:space="preserve"> (local)</w:t>
        </w:r>
      </w:ins>
      <w:ins w:id="1533" w:author="Bambi C" w:date="2022-08-14T20:11:00Z">
        <w:r w:rsidR="006F2239">
          <w:rPr>
            <w:rFonts w:cstheme="minorHAnsi"/>
            <w:iCs w:val="0"/>
            <w:color w:val="000000" w:themeColor="text1"/>
          </w:rPr>
          <w:t xml:space="preserve"> &gt; </w:t>
        </w:r>
        <w:r w:rsidR="001B1B67">
          <w:rPr>
            <w:rFonts w:cstheme="minorHAnsi"/>
            <w:iCs w:val="0"/>
            <w:color w:val="000000" w:themeColor="text1"/>
          </w:rPr>
          <w:t xml:space="preserve">data is added to </w:t>
        </w:r>
        <w:r w:rsidR="001B1B67" w:rsidRPr="002D25EC">
          <w:rPr>
            <w:rFonts w:ascii="Consolas" w:hAnsi="Consolas" w:cs="Consolas"/>
            <w:iCs w:val="0"/>
            <w:color w:val="000000" w:themeColor="text1"/>
            <w:rPrChange w:id="1534" w:author="Bambi C" w:date="2022-08-14T20:13:00Z">
              <w:rPr>
                <w:rFonts w:cstheme="minorHAnsi"/>
                <w:iCs w:val="0"/>
                <w:color w:val="000000" w:themeColor="text1"/>
              </w:rPr>
            </w:rPrChange>
          </w:rPr>
          <w:t>list_of_rows</w:t>
        </w:r>
        <w:r w:rsidR="001B1B67">
          <w:rPr>
            <w:rFonts w:cstheme="minorHAnsi"/>
            <w:iCs w:val="0"/>
            <w:color w:val="000000" w:themeColor="text1"/>
          </w:rPr>
          <w:t xml:space="preserve"> </w:t>
        </w:r>
      </w:ins>
      <w:ins w:id="1535" w:author="Bambi C" w:date="2022-08-14T20:12:00Z">
        <w:r w:rsidR="002D150A">
          <w:rPr>
            <w:rFonts w:cstheme="minorHAnsi"/>
            <w:iCs w:val="0"/>
            <w:color w:val="000000" w:themeColor="text1"/>
          </w:rPr>
          <w:t xml:space="preserve">(local) </w:t>
        </w:r>
      </w:ins>
      <w:ins w:id="1536" w:author="Bambi C" w:date="2022-08-14T20:11:00Z">
        <w:r w:rsidR="001B1B67">
          <w:rPr>
            <w:rFonts w:cstheme="minorHAnsi"/>
            <w:iCs w:val="0"/>
            <w:color w:val="000000" w:themeColor="text1"/>
          </w:rPr>
          <w:t xml:space="preserve">&gt; </w:t>
        </w:r>
      </w:ins>
      <w:ins w:id="1537" w:author="Bambi C" w:date="2022-08-14T20:12:00Z">
        <w:r w:rsidR="001B1B67" w:rsidRPr="002D25EC">
          <w:rPr>
            <w:rFonts w:ascii="Consolas" w:hAnsi="Consolas" w:cs="Consolas"/>
            <w:iCs w:val="0"/>
            <w:color w:val="000000" w:themeColor="text1"/>
            <w:rPrChange w:id="1538" w:author="Bambi C" w:date="2022-08-14T20:13:00Z">
              <w:rPr>
                <w:rFonts w:cstheme="minorHAnsi"/>
                <w:iCs w:val="0"/>
                <w:color w:val="000000" w:themeColor="text1"/>
              </w:rPr>
            </w:rPrChange>
          </w:rPr>
          <w:t>list_of_rows</w:t>
        </w:r>
        <w:r w:rsidR="001B1B67">
          <w:rPr>
            <w:rFonts w:cstheme="minorHAnsi"/>
            <w:iCs w:val="0"/>
            <w:color w:val="000000" w:themeColor="text1"/>
          </w:rPr>
          <w:t xml:space="preserve"> </w:t>
        </w:r>
      </w:ins>
      <w:ins w:id="1539" w:author="Bambi C" w:date="2022-08-14T20:17:00Z">
        <w:r w:rsidR="00A46B4D">
          <w:rPr>
            <w:rFonts w:cstheme="minorHAnsi"/>
            <w:iCs w:val="0"/>
            <w:color w:val="000000" w:themeColor="text1"/>
          </w:rPr>
          <w:t xml:space="preserve">(local) </w:t>
        </w:r>
      </w:ins>
      <w:ins w:id="1540" w:author="Bambi C" w:date="2022-08-14T20:13:00Z">
        <w:r w:rsidR="002D25EC">
          <w:rPr>
            <w:rFonts w:cstheme="minorHAnsi"/>
            <w:iCs w:val="0"/>
            <w:color w:val="000000" w:themeColor="text1"/>
          </w:rPr>
          <w:t xml:space="preserve">data </w:t>
        </w:r>
      </w:ins>
      <w:ins w:id="1541" w:author="Bambi C" w:date="2022-08-14T20:12:00Z">
        <w:r w:rsidR="001B1B67">
          <w:rPr>
            <w:rFonts w:cstheme="minorHAnsi"/>
            <w:iCs w:val="0"/>
            <w:color w:val="000000" w:themeColor="text1"/>
          </w:rPr>
          <w:t xml:space="preserve">is copied to </w:t>
        </w:r>
        <w:r w:rsidR="001B1B67" w:rsidRPr="002D25EC">
          <w:rPr>
            <w:rFonts w:ascii="Consolas" w:hAnsi="Consolas" w:cs="Consolas"/>
            <w:iCs w:val="0"/>
            <w:color w:val="000000" w:themeColor="text1"/>
            <w:rPrChange w:id="1542" w:author="Bambi C" w:date="2022-08-14T20:13:00Z">
              <w:rPr>
                <w:rFonts w:cstheme="minorHAnsi"/>
                <w:iCs w:val="0"/>
                <w:color w:val="000000" w:themeColor="text1"/>
              </w:rPr>
            </w:rPrChange>
          </w:rPr>
          <w:t>table_lst</w:t>
        </w:r>
        <w:r w:rsidR="002D150A">
          <w:rPr>
            <w:rFonts w:cstheme="minorHAnsi"/>
            <w:iCs w:val="0"/>
            <w:color w:val="000000" w:themeColor="text1"/>
          </w:rPr>
          <w:t xml:space="preserve"> (global)</w:t>
        </w:r>
        <w:r w:rsidR="001B1B67">
          <w:rPr>
            <w:rFonts w:cstheme="minorHAnsi"/>
            <w:iCs w:val="0"/>
            <w:color w:val="000000" w:themeColor="text1"/>
          </w:rPr>
          <w:t>.</w:t>
        </w:r>
      </w:ins>
      <w:ins w:id="1543" w:author="Bambi C" w:date="2022-08-14T20:14:00Z">
        <w:r w:rsidR="00A75109">
          <w:rPr>
            <w:rFonts w:cstheme="minorHAnsi"/>
            <w:iCs w:val="0"/>
            <w:color w:val="000000" w:themeColor="text1"/>
          </w:rPr>
          <w:t xml:space="preserve"> </w:t>
        </w:r>
      </w:ins>
    </w:p>
    <w:p w14:paraId="28B4866A" w14:textId="2CF998BD" w:rsidR="003A2098" w:rsidRDefault="00A75109" w:rsidP="000D71A3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1544" w:author="Bambi C" w:date="2022-08-14T20:24:00Z"/>
          <w:rFonts w:cstheme="minorHAnsi"/>
          <w:iCs w:val="0"/>
          <w:color w:val="000000" w:themeColor="text1"/>
        </w:rPr>
      </w:pPr>
      <w:ins w:id="1545" w:author="Bambi C" w:date="2022-08-14T20:14:00Z">
        <w:r>
          <w:rPr>
            <w:rFonts w:cstheme="minorHAnsi"/>
            <w:iCs w:val="0"/>
            <w:color w:val="000000" w:themeColor="text1"/>
          </w:rPr>
          <w:t xml:space="preserve">To </w:t>
        </w:r>
      </w:ins>
      <w:ins w:id="1546" w:author="Bambi C" w:date="2022-08-14T20:15:00Z">
        <w:r>
          <w:rPr>
            <w:rFonts w:cstheme="minorHAnsi"/>
            <w:iCs w:val="0"/>
            <w:color w:val="000000" w:themeColor="text1"/>
          </w:rPr>
          <w:t xml:space="preserve">improve development efficiency, placed the main body code in </w:t>
        </w:r>
        <w:r w:rsidRPr="00081A80">
          <w:rPr>
            <w:rFonts w:ascii="Consolas" w:hAnsi="Consolas" w:cs="Consolas"/>
            <w:iCs w:val="0"/>
            <w:color w:val="000000" w:themeColor="text1"/>
            <w:rPrChange w:id="1547" w:author="Bambi C" w:date="2022-08-14T20:16:00Z">
              <w:rPr>
                <w:rFonts w:cstheme="minorHAnsi"/>
                <w:iCs w:val="0"/>
                <w:color w:val="000000" w:themeColor="text1"/>
              </w:rPr>
            </w:rPrChange>
          </w:rPr>
          <w:t>while True</w:t>
        </w:r>
        <w:r>
          <w:rPr>
            <w:rFonts w:cstheme="minorHAnsi"/>
            <w:iCs w:val="0"/>
            <w:color w:val="000000" w:themeColor="text1"/>
          </w:rPr>
          <w:t xml:space="preserve"> loop so I don’t need to </w:t>
        </w:r>
        <w:r w:rsidR="00081A80">
          <w:rPr>
            <w:rFonts w:cstheme="minorHAnsi"/>
            <w:iCs w:val="0"/>
            <w:color w:val="000000" w:themeColor="text1"/>
          </w:rPr>
          <w:t xml:space="preserve">manually restart the </w:t>
        </w:r>
      </w:ins>
      <w:ins w:id="1548" w:author="Bambi C" w:date="2022-08-14T20:16:00Z">
        <w:r w:rsidR="00081A80">
          <w:rPr>
            <w:rFonts w:cstheme="minorHAnsi"/>
            <w:iCs w:val="0"/>
            <w:color w:val="000000" w:themeColor="text1"/>
          </w:rPr>
          <w:t>module if I want to try adding more than one value at a time.</w:t>
        </w:r>
      </w:ins>
    </w:p>
    <w:p w14:paraId="3C4B5CC2" w14:textId="5608A0A5" w:rsidR="00793F27" w:rsidRPr="00BA272F" w:rsidRDefault="00793F27" w:rsidP="000D71A3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rFonts w:cstheme="minorHAnsi"/>
          <w:iCs w:val="0"/>
          <w:color w:val="000000" w:themeColor="text1"/>
        </w:rPr>
        <w:pPrChange w:id="1549" w:author="Bambi C" w:date="2022-08-14T20:07:00Z">
          <w:pPr>
            <w:keepNext/>
            <w:shd w:val="clear" w:color="auto" w:fill="FFFF00"/>
            <w:tabs>
              <w:tab w:val="left" w:pos="560"/>
              <w:tab w:val="left" w:pos="1120"/>
              <w:tab w:val="left" w:pos="1680"/>
              <w:tab w:val="left" w:pos="2240"/>
              <w:tab w:val="left" w:pos="2800"/>
              <w:tab w:val="left" w:pos="3360"/>
              <w:tab w:val="left" w:pos="3920"/>
              <w:tab w:val="left" w:pos="4480"/>
              <w:tab w:val="left" w:pos="5040"/>
              <w:tab w:val="left" w:pos="5600"/>
              <w:tab w:val="left" w:pos="6160"/>
              <w:tab w:val="left" w:pos="6720"/>
            </w:tabs>
            <w:autoSpaceDE w:val="0"/>
            <w:autoSpaceDN w:val="0"/>
            <w:adjustRightInd w:val="0"/>
            <w:ind w:right="10"/>
          </w:pPr>
        </w:pPrChange>
      </w:pPr>
      <w:ins w:id="1550" w:author="Bambi C" w:date="2022-08-14T20:24:00Z">
        <w:r>
          <w:rPr>
            <w:rFonts w:cstheme="minorHAnsi"/>
            <w:iCs w:val="0"/>
            <w:color w:val="000000" w:themeColor="text1"/>
          </w:rPr>
          <w:t xml:space="preserve">Note: The function will </w:t>
        </w:r>
      </w:ins>
      <w:ins w:id="1551" w:author="Bambi C" w:date="2022-08-14T20:37:00Z">
        <w:r w:rsidR="00DE6474">
          <w:rPr>
            <w:rFonts w:cstheme="minorHAnsi"/>
            <w:iCs w:val="0"/>
            <w:color w:val="000000" w:themeColor="text1"/>
          </w:rPr>
          <w:t>accept</w:t>
        </w:r>
      </w:ins>
      <w:ins w:id="1552" w:author="Bambi C" w:date="2022-08-14T20:24:00Z">
        <w:r>
          <w:rPr>
            <w:rFonts w:cstheme="minorHAnsi"/>
            <w:iCs w:val="0"/>
            <w:color w:val="000000" w:themeColor="text1"/>
          </w:rPr>
          <w:t xml:space="preserve"> duplicate key values. Therefore,</w:t>
        </w:r>
      </w:ins>
      <w:ins w:id="1553" w:author="Bambi C" w:date="2022-08-14T20:25:00Z">
        <w:r w:rsidR="005F5940">
          <w:rPr>
            <w:rFonts w:cstheme="minorHAnsi"/>
            <w:iCs w:val="0"/>
            <w:color w:val="000000" w:themeColor="text1"/>
          </w:rPr>
          <w:t xml:space="preserve"> if one of the duplicate key values are removed by the user, the first “record” of a matching key value will be removed.</w:t>
        </w:r>
      </w:ins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8"/>
      </w:tblGrid>
      <w:tr w:rsidR="00677185" w:rsidRPr="00BB3E5B" w14:paraId="3C7BBC8B" w14:textId="77777777" w:rsidTr="00E707BD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044D2327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54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55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# Data ----------------------------------------------------------- #</w:t>
              </w:r>
            </w:ins>
          </w:p>
          <w:p w14:paraId="1E4A4E8F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56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57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# Declare variables and constants</w:t>
              </w:r>
            </w:ins>
          </w:p>
          <w:p w14:paraId="23B4910D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58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59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row_dic = {}  # A row of data separated into elements of a dictionary \</w:t>
              </w:r>
            </w:ins>
          </w:p>
          <w:p w14:paraId="612D760A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60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61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# {Task,Priority}</w:t>
              </w:r>
            </w:ins>
          </w:p>
          <w:p w14:paraId="28164110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62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63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list_of_rows = []  # List of dictionary rows</w:t>
              </w:r>
            </w:ins>
          </w:p>
          <w:p w14:paraId="78CADE12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64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65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table_lst = []  # A list that acts as a 'table' of rows</w:t>
              </w:r>
            </w:ins>
          </w:p>
          <w:p w14:paraId="19B661E3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66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04D5F2FF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67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1ED7D696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68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69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# Processing  ---------------------------------------------------- #</w:t>
              </w:r>
            </w:ins>
          </w:p>
          <w:p w14:paraId="595009F0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70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71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class Processor:</w:t>
              </w:r>
            </w:ins>
          </w:p>
          <w:p w14:paraId="6E9A2708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72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73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"""  Performs Processing tasks """</w:t>
              </w:r>
            </w:ins>
          </w:p>
          <w:p w14:paraId="2AD85EDC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74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49BBE8A0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75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76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noinspection PyDecorator</w:t>
              </w:r>
            </w:ins>
          </w:p>
          <w:p w14:paraId="48D81FA3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77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78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26427E11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79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80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add_data_to_list(task, priority, list_of_rows):</w:t>
              </w:r>
            </w:ins>
          </w:p>
          <w:p w14:paraId="5FEB2173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81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82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Adds data to a list of dictionary rows</w:t>
              </w:r>
            </w:ins>
          </w:p>
          <w:p w14:paraId="5A6F195C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83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732CBD6E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84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85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task: (string) with name of task:</w:t>
              </w:r>
            </w:ins>
          </w:p>
          <w:p w14:paraId="166C0B17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86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87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priority: (string) with name of priority:</w:t>
              </w:r>
            </w:ins>
          </w:p>
          <w:p w14:paraId="49F23B02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88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89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list_of_rows: (list) you want filled with file data:</w:t>
              </w:r>
            </w:ins>
          </w:p>
          <w:p w14:paraId="6CCEAAC5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90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91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(list) of dictionary rows</w:t>
              </w:r>
            </w:ins>
          </w:p>
          <w:p w14:paraId="4F7A28BF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92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93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1C7A17DB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94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95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row_dic = {"Task": str(task).strip(),</w:t>
              </w:r>
            </w:ins>
          </w:p>
          <w:p w14:paraId="12F1F8B0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96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97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"Priority": str(priority).strip()}</w:t>
              </w:r>
            </w:ins>
          </w:p>
          <w:p w14:paraId="67DE4064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98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599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TODO: Add Code Here!</w:t>
              </w:r>
            </w:ins>
          </w:p>
          <w:p w14:paraId="54592EF8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00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01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list_of_rows.append(row_dic)</w:t>
              </w:r>
            </w:ins>
          </w:p>
          <w:p w14:paraId="7C6BB67C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02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03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print("\n\tAdded task: '" + task + " (" + priority + ")'")</w:t>
              </w:r>
            </w:ins>
          </w:p>
          <w:p w14:paraId="4B449D72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04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05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print("\n\tProcessor.add_data_to_list(list_of_rows) = " +</w:t>
              </w:r>
            </w:ins>
          </w:p>
          <w:p w14:paraId="2258F58F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06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07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str(list_of_rows))  # temp_debugging</w:t>
              </w:r>
            </w:ins>
          </w:p>
          <w:p w14:paraId="49D12BF1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08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09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return list_of_rows</w:t>
              </w:r>
            </w:ins>
          </w:p>
          <w:p w14:paraId="788F90D8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10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36B49592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11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48DAD97B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12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13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# Presentation (Input/Output)  ----------------------------------- #</w:t>
              </w:r>
            </w:ins>
          </w:p>
          <w:p w14:paraId="0ED61C8D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14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15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class IO:</w:t>
              </w:r>
            </w:ins>
          </w:p>
          <w:p w14:paraId="47121108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16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17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""" Performs Input and Output tasks """</w:t>
              </w:r>
            </w:ins>
          </w:p>
          <w:p w14:paraId="1B244882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18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59FE6C95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19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20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noinspection PyDecorator</w:t>
              </w:r>
            </w:ins>
          </w:p>
          <w:p w14:paraId="1098634D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21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22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41264C47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23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24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input_new_task_and_priority():</w:t>
              </w:r>
            </w:ins>
          </w:p>
          <w:p w14:paraId="75490852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25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26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lastRenderedPageBreak/>
                <w:t xml:space="preserve">        """  Gets task and priority values to be added to the list</w:t>
              </w:r>
            </w:ins>
          </w:p>
          <w:p w14:paraId="0DD12B67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27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2C7ABA67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28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29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(task, priority) with task and priority</w:t>
              </w:r>
            </w:ins>
          </w:p>
          <w:p w14:paraId="7B4DCCCB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30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31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72B67D9B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32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33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task = str(input("\nWhat is the task? - "))</w:t>
              </w:r>
            </w:ins>
          </w:p>
          <w:p w14:paraId="5DFD98DF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34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35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priority = str(input("What is the priority? - "))</w:t>
              </w:r>
            </w:ins>
          </w:p>
          <w:p w14:paraId="64DE7CB3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36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37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print("\n\tIO.input_new_task_and_priority(task) = " + task)  # \</w:t>
              </w:r>
            </w:ins>
          </w:p>
          <w:p w14:paraId="4662C920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38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39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temp_debugging</w:t>
              </w:r>
            </w:ins>
          </w:p>
          <w:p w14:paraId="56CAB241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40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41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print("\tIO.input_new_task_and_priority(priority) = " +</w:t>
              </w:r>
            </w:ins>
          </w:p>
          <w:p w14:paraId="39255B74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42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43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priority)  # temp_debugging</w:t>
              </w:r>
            </w:ins>
          </w:p>
          <w:p w14:paraId="693243EF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44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45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return task, priority  # TODO: Add Code Here!</w:t>
              </w:r>
            </w:ins>
          </w:p>
          <w:p w14:paraId="48651D03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46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6A16D939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47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09985772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48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49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# Main Body of Script  ------------------------------------------- #</w:t>
              </w:r>
            </w:ins>
          </w:p>
          <w:p w14:paraId="345F6DEE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50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4C09222B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51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52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# Step 1 - When the program starts, Load data from ToDoFile.txt.</w:t>
              </w:r>
            </w:ins>
          </w:p>
          <w:p w14:paraId="1570BC3E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53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20F24A3A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54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0A16534A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55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56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# Step 2 - Display a menu of choices to the user</w:t>
              </w:r>
            </w:ins>
          </w:p>
          <w:p w14:paraId="1585E48C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57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4C9D9E35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58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55CB3ECE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59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60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# Step 3 Show current data</w:t>
              </w:r>
            </w:ins>
          </w:p>
          <w:p w14:paraId="71353FB9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61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22DA82B6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62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33D5462D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63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64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# Step 4 - Process user's menu choice</w:t>
              </w:r>
            </w:ins>
          </w:p>
          <w:p w14:paraId="17F1FFD2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65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66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# Add a new Task</w:t>
              </w:r>
            </w:ins>
          </w:p>
          <w:p w14:paraId="39EFDC1A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67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41DBAFDB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68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69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print("\n\tUser selected: \tOption 1 - 'Add a new task'")</w:t>
              </w:r>
            </w:ins>
          </w:p>
          <w:p w14:paraId="23F6394E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70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71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# temp_debugging</w:t>
              </w:r>
            </w:ins>
          </w:p>
          <w:p w14:paraId="38012986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72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1FA2B866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73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74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while True:  # temp_debugging</w:t>
              </w:r>
            </w:ins>
          </w:p>
          <w:p w14:paraId="4088D5CE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75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76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print("\n\tCall 1: \t\tIO.input_new_task_and_priority()")</w:t>
              </w:r>
            </w:ins>
          </w:p>
          <w:p w14:paraId="5C7F14E1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77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78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temp_debugging</w:t>
              </w:r>
            </w:ins>
          </w:p>
          <w:p w14:paraId="1250DBCD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79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80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task, priority = IO.input_new_task_and_priority()</w:t>
              </w:r>
            </w:ins>
          </w:p>
          <w:p w14:paraId="430CF5B4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81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633AD700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82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83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print("\n\tCall 2: \t\tProcessor.add_data_to_list()")</w:t>
              </w:r>
            </w:ins>
          </w:p>
          <w:p w14:paraId="63570852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84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85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temp_debugging</w:t>
              </w:r>
            </w:ins>
          </w:p>
          <w:p w14:paraId="1CE70C28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86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87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table_lst = Processor.add_data_to_list(task=task,</w:t>
              </w:r>
            </w:ins>
          </w:p>
          <w:p w14:paraId="66CA1041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88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89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                priority=priority,</w:t>
              </w:r>
            </w:ins>
          </w:p>
          <w:p w14:paraId="70DE7084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90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91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                list_of_rows=table_lst)</w:t>
              </w:r>
            </w:ins>
          </w:p>
          <w:p w14:paraId="208F6F2B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92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</w:p>
          <w:p w14:paraId="39A877CC" w14:textId="77777777" w:rsidR="00E707BD" w:rsidRPr="00E707BD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93" w:author="Bambi C" w:date="2022-08-14T18:55:00Z"/>
                <w:rFonts w:ascii="Consolas" w:hAnsi="Consolas" w:cs="Consolas"/>
                <w:iCs w:val="0"/>
                <w:color w:val="000000" w:themeColor="text1"/>
              </w:rPr>
            </w:pPr>
            <w:ins w:id="1694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print("\n\ttable_lst = " +</w:t>
              </w:r>
            </w:ins>
          </w:p>
          <w:p w14:paraId="5A8BB3C0" w14:textId="0F08A946" w:rsidR="00677185" w:rsidRPr="00BB3E5B" w:rsidRDefault="00E707BD" w:rsidP="00E707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ins w:id="1695" w:author="Bambi C" w:date="2022-08-14T18:55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str(table_lst))  # temp_debugging</w:t>
              </w:r>
            </w:ins>
          </w:p>
        </w:tc>
      </w:tr>
    </w:tbl>
    <w:p w14:paraId="1F722DCA" w14:textId="0A8829AD" w:rsidR="00677185" w:rsidDel="000D71A3" w:rsidRDefault="002F6AA6" w:rsidP="009E33F3">
      <w:pPr>
        <w:pStyle w:val="Caption"/>
        <w:rPr>
          <w:del w:id="1696" w:author="Bambi C" w:date="2022-08-14T20:07:00Z"/>
        </w:rPr>
      </w:pPr>
      <w:bookmarkStart w:id="1697" w:name="_Ref110943700"/>
      <w:bookmarkStart w:id="1698" w:name="_Ref110358770"/>
      <w:r>
        <w:lastRenderedPageBreak/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1699" w:author="Bambi C" w:date="2022-08-14T18:55:00Z">
        <w:r w:rsidR="008E2C3A">
          <w:rPr>
            <w:noProof/>
          </w:rPr>
          <w:t>14</w:t>
        </w:r>
      </w:ins>
      <w:del w:id="1700" w:author="Bambi C" w:date="2022-08-14T18:55:00Z">
        <w:r w:rsidR="005411C7" w:rsidDel="008E2C3A">
          <w:rPr>
            <w:noProof/>
          </w:rPr>
          <w:delText>12</w:delText>
        </w:r>
      </w:del>
      <w:r w:rsidR="00DE6474">
        <w:rPr>
          <w:noProof/>
        </w:rPr>
        <w:fldChar w:fldCharType="end"/>
      </w:r>
      <w:bookmarkEnd w:id="1697"/>
      <w:r>
        <w:t>. Source code to display list table contents to user</w:t>
      </w:r>
      <w:bookmarkEnd w:id="1698"/>
    </w:p>
    <w:p w14:paraId="4AE7F5D5" w14:textId="6FDB7B04" w:rsidR="00EE1A33" w:rsidDel="00C24BB3" w:rsidRDefault="002464C0" w:rsidP="000D71A3">
      <w:pPr>
        <w:keepNext/>
        <w:shd w:val="clear" w:color="auto" w:fill="FFFF0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del w:id="1701" w:author="Bambi C" w:date="2022-08-14T12:04:00Z"/>
        </w:rPr>
        <w:pPrChange w:id="1702" w:author="Bambi C" w:date="2022-08-14T20:06:00Z">
          <w:pPr>
            <w:keepNext/>
            <w:shd w:val="clear" w:color="auto" w:fill="FFFF00"/>
            <w:tabs>
              <w:tab w:val="left" w:pos="560"/>
              <w:tab w:val="left" w:pos="1120"/>
              <w:tab w:val="left" w:pos="1680"/>
              <w:tab w:val="left" w:pos="2240"/>
              <w:tab w:val="left" w:pos="2800"/>
              <w:tab w:val="left" w:pos="3360"/>
              <w:tab w:val="left" w:pos="3920"/>
              <w:tab w:val="left" w:pos="4480"/>
              <w:tab w:val="left" w:pos="5040"/>
              <w:tab w:val="left" w:pos="5600"/>
              <w:tab w:val="left" w:pos="6160"/>
              <w:tab w:val="left" w:pos="6720"/>
            </w:tabs>
            <w:autoSpaceDE w:val="0"/>
            <w:autoSpaceDN w:val="0"/>
            <w:adjustRightInd w:val="0"/>
            <w:ind w:right="10"/>
          </w:pPr>
        </w:pPrChange>
      </w:pPr>
      <w:del w:id="1703" w:author="Bambi C" w:date="2022-08-14T20:06:00Z">
        <w:r w:rsidDel="000D71A3">
          <w:delText xml:space="preserve">After the about statement runs, the user is returned to the Menu via </w:delText>
        </w:r>
        <w:r w:rsidRPr="00BA272F" w:rsidDel="000D71A3">
          <w:rPr>
            <w:rFonts w:ascii="Consolas" w:hAnsi="Consolas" w:cs="Consolas"/>
          </w:rPr>
          <w:delText>continue</w:delText>
        </w:r>
        <w:r w:rsidDel="000D71A3">
          <w:delText xml:space="preserve"> statement</w:delText>
        </w:r>
        <w:r w:rsidR="003506F5" w:rsidDel="000D71A3">
          <w:delText xml:space="preserve"> (</w:delText>
        </w:r>
        <w:r w:rsidR="001E328C" w:rsidDel="000D71A3">
          <w:fldChar w:fldCharType="begin"/>
        </w:r>
        <w:r w:rsidR="001E328C" w:rsidDel="000D71A3">
          <w:delInstrText xml:space="preserve"> REF _Ref110359710 \h </w:delInstrText>
        </w:r>
        <w:r w:rsidR="00C24FC1" w:rsidDel="000D71A3">
          <w:delInstrText xml:space="preserve"> \* MERGEFORMAT </w:delInstrText>
        </w:r>
        <w:r w:rsidR="001E328C" w:rsidDel="000D71A3">
          <w:fldChar w:fldCharType="separate"/>
        </w:r>
        <w:r w:rsidR="001E328C" w:rsidDel="000D71A3">
          <w:delText xml:space="preserve">Figure </w:delText>
        </w:r>
        <w:r w:rsidR="001E328C" w:rsidDel="000D71A3">
          <w:rPr>
            <w:noProof/>
          </w:rPr>
          <w:delText>13</w:delText>
        </w:r>
        <w:r w:rsidR="001E328C" w:rsidDel="000D71A3">
          <w:fldChar w:fldCharType="end"/>
        </w:r>
        <w:r w:rsidR="003506F5" w:rsidDel="000D71A3">
          <w:delText>)</w:delText>
        </w:r>
        <w:r w:rsidR="005A4820" w:rsidDel="000D71A3">
          <w:delText xml:space="preserve">. I added additional </w:delText>
        </w:r>
        <w:r w:rsidR="00EF7EC6" w:rsidDel="000D71A3">
          <w:delText xml:space="preserve">text to notify the user when the list of data ends: </w:delText>
        </w:r>
        <w:r w:rsidR="00EF7EC6" w:rsidRPr="004662B4" w:rsidDel="000D71A3">
          <w:rPr>
            <w:rFonts w:ascii="Consolas" w:hAnsi="Consolas" w:cs="Consolas"/>
            <w:iCs w:val="0"/>
            <w:color w:val="000000" w:themeColor="text1"/>
          </w:rPr>
          <w:delText>print("\n\t/end of data")</w:delText>
        </w:r>
        <w:r w:rsidR="00EF7EC6" w:rsidDel="000D71A3">
          <w:delText>.</w:delText>
        </w:r>
        <w:r w:rsidR="001E328C" w:rsidDel="000D71A3">
          <w:delText xml:space="preserve"> </w:delText>
        </w:r>
        <w:r w:rsidR="00D748D0" w:rsidDel="000D71A3">
          <w:delText xml:space="preserve">Unlike Assignment04, I am prohibited from </w:delText>
        </w:r>
        <w:r w:rsidR="008933CF" w:rsidDel="000D71A3">
          <w:delText xml:space="preserve">defining a custom reference for this function, however, this function would be a good example </w:delText>
        </w:r>
        <w:r w:rsidR="00542CAC" w:rsidDel="000D71A3">
          <w:delText xml:space="preserve">as it is reused several times </w:delText>
        </w:r>
        <w:r w:rsidR="00945226" w:rsidDel="000D71A3">
          <w:delText>throughout</w:delText>
        </w:r>
        <w:r w:rsidR="00542CAC" w:rsidDel="000D71A3">
          <w:delText xml:space="preserve"> the program (</w:delText>
        </w:r>
        <w:r w:rsidR="00945226" w:rsidDel="000D71A3">
          <w:delText>i</w:delText>
        </w:r>
        <w:r w:rsidR="00542CAC" w:rsidDel="000D71A3">
          <w:delText>.</w:delText>
        </w:r>
        <w:r w:rsidR="00945226" w:rsidDel="000D71A3">
          <w:delText>e</w:delText>
        </w:r>
        <w:r w:rsidR="00542CAC" w:rsidDel="000D71A3">
          <w:delText>., option 3</w:delText>
        </w:r>
        <w:r w:rsidR="00460813" w:rsidDel="000D71A3">
          <w:delText xml:space="preserve"> and option 5</w:delText>
        </w:r>
        <w:r w:rsidR="00B94B49" w:rsidDel="000D71A3">
          <w:delText>).</w:delText>
        </w:r>
      </w:del>
    </w:p>
    <w:p w14:paraId="44CF606B" w14:textId="3EFC3E71" w:rsidR="001124E4" w:rsidRPr="00C24FC1" w:rsidDel="00C24BB3" w:rsidRDefault="001124E4" w:rsidP="000D71A3">
      <w:pPr>
        <w:keepNext/>
        <w:shd w:val="clear" w:color="auto" w:fill="FFFF0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del w:id="1704" w:author="Bambi C" w:date="2022-08-14T12:04:00Z"/>
          <w:rFonts w:cstheme="minorHAnsi"/>
        </w:rPr>
        <w:pPrChange w:id="1705" w:author="Bambi C" w:date="2022-08-14T20:06:00Z">
          <w:pPr>
            <w:keepNext/>
          </w:pPr>
        </w:pPrChange>
      </w:pPr>
    </w:p>
    <w:p w14:paraId="179BE3A6" w14:textId="046056DE" w:rsidR="00F32BB6" w:rsidDel="00C24BB3" w:rsidRDefault="001124E4" w:rsidP="000D71A3">
      <w:pPr>
        <w:keepNext/>
        <w:shd w:val="clear" w:color="auto" w:fill="FFFF0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del w:id="1706" w:author="Bambi C" w:date="2022-08-14T12:04:00Z"/>
        </w:rPr>
        <w:pPrChange w:id="1707" w:author="Bambi C" w:date="2022-08-14T20:06:00Z">
          <w:pPr>
            <w:pStyle w:val="Caption"/>
          </w:pPr>
        </w:pPrChange>
      </w:pPr>
      <w:bookmarkStart w:id="1708" w:name="_Ref110359710"/>
      <w:del w:id="1709" w:author="Bambi C" w:date="2022-08-14T12:04:00Z">
        <w:r w:rsidDel="00C24BB3">
          <w:delText xml:space="preserve">Figure </w:delText>
        </w:r>
        <w:r w:rsidR="00DE6474" w:rsidDel="00C24BB3">
          <w:fldChar w:fldCharType="begin"/>
        </w:r>
        <w:r w:rsidR="00DE6474" w:rsidDel="00C24BB3">
          <w:delInstrText xml:space="preserve"> SEQ Figure \* ARABIC </w:delInstrText>
        </w:r>
        <w:r w:rsidR="00DE6474" w:rsidDel="00C24BB3">
          <w:fldChar w:fldCharType="separate"/>
        </w:r>
        <w:r w:rsidR="003506F5" w:rsidDel="00C24BB3">
          <w:rPr>
            <w:noProof/>
          </w:rPr>
          <w:delText>13</w:delText>
        </w:r>
        <w:r w:rsidR="00DE6474" w:rsidDel="00C24BB3">
          <w:rPr>
            <w:noProof/>
          </w:rPr>
          <w:fldChar w:fldCharType="end"/>
        </w:r>
        <w:bookmarkEnd w:id="1708"/>
        <w:r w:rsidDel="00C24BB3">
          <w:delText>. Screen capture of list table</w:delText>
        </w:r>
        <w:r w:rsidR="00A83A5A" w:rsidDel="00C24BB3">
          <w:delText xml:space="preserve"> </w:delText>
        </w:r>
        <w:r w:rsidDel="00C24BB3">
          <w:delText>displayed to user</w:delText>
        </w:r>
      </w:del>
    </w:p>
    <w:p w14:paraId="59012E42" w14:textId="0BB111AA" w:rsidR="000F38C0" w:rsidRPr="00A33978" w:rsidDel="00C24BB3" w:rsidRDefault="0090114D" w:rsidP="000D71A3">
      <w:pPr>
        <w:keepNext/>
        <w:shd w:val="clear" w:color="auto" w:fill="FFFF0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del w:id="1710" w:author="Bambi C" w:date="2022-08-14T12:04:00Z"/>
          <w:rFonts w:cstheme="minorHAnsi"/>
        </w:rPr>
        <w:pPrChange w:id="1711" w:author="Bambi C" w:date="2022-08-14T20:06:00Z">
          <w:pPr>
            <w:shd w:val="clear" w:color="auto" w:fill="FFFF00"/>
          </w:pPr>
        </w:pPrChange>
      </w:pPr>
      <w:del w:id="1712" w:author="Bambi C" w:date="2022-08-14T20:06:00Z">
        <w:r w:rsidDel="000D71A3">
          <w:delText xml:space="preserve">Similar to </w:delText>
        </w:r>
        <w:r w:rsidR="0085688D" w:rsidDel="000D71A3">
          <w:delText>other functions</w:delText>
        </w:r>
        <w:r w:rsidDel="000D71A3">
          <w:delText xml:space="preserve"> in this program, what is displayed to the user </w:delText>
        </w:r>
        <w:r w:rsidR="0085688D" w:rsidDel="000D71A3">
          <w:delText>is conditional</w:delText>
        </w:r>
        <w:r w:rsidDel="000D71A3">
          <w:delText xml:space="preserve"> </w:delText>
        </w:r>
        <w:r w:rsidR="0085688D" w:rsidDel="000D71A3">
          <w:delText>on</w:delText>
        </w:r>
        <w:r w:rsidDel="000D71A3">
          <w:delText xml:space="preserve"> whether there is data in </w:delText>
        </w:r>
        <w:r w:rsidR="00A33978" w:rsidRPr="00C60E2A" w:rsidDel="000D71A3">
          <w:rPr>
            <w:rFonts w:ascii="Consolas" w:hAnsi="Consolas" w:cs="Consolas"/>
            <w:iCs w:val="0"/>
            <w:color w:val="000000" w:themeColor="text1"/>
          </w:rPr>
          <w:delText>lstTable</w:delText>
        </w:r>
        <w:r w:rsidR="00A33978" w:rsidDel="000D71A3">
          <w:delText xml:space="preserve">. If there is no data in </w:delText>
        </w:r>
        <w:r w:rsidR="00A33978" w:rsidRPr="00C60E2A" w:rsidDel="000D71A3">
          <w:rPr>
            <w:rFonts w:ascii="Consolas" w:hAnsi="Consolas" w:cs="Consolas"/>
            <w:iCs w:val="0"/>
            <w:color w:val="000000" w:themeColor="text1"/>
          </w:rPr>
          <w:delText>lstTable</w:delText>
        </w:r>
        <w:r w:rsidR="00A33978" w:rsidRPr="00BA272F" w:rsidDel="000D71A3">
          <w:rPr>
            <w:rFonts w:cstheme="minorHAnsi"/>
            <w:iCs w:val="0"/>
            <w:color w:val="000000" w:themeColor="text1"/>
          </w:rPr>
          <w:delText xml:space="preserve"> t</w:delText>
        </w:r>
        <w:r w:rsidR="00A33978" w:rsidDel="000D71A3">
          <w:rPr>
            <w:rFonts w:cstheme="minorHAnsi"/>
            <w:iCs w:val="0"/>
            <w:color w:val="000000" w:themeColor="text1"/>
          </w:rPr>
          <w:delText>hen the user will be notified that there is no data found</w:delText>
        </w:r>
        <w:r w:rsidR="000F38C0" w:rsidDel="000D71A3">
          <w:rPr>
            <w:rFonts w:cstheme="minorHAnsi"/>
            <w:iCs w:val="0"/>
            <w:color w:val="000000" w:themeColor="text1"/>
          </w:rPr>
          <w:delText xml:space="preserve"> (</w:delText>
        </w:r>
        <w:r w:rsidR="0085688D" w:rsidDel="000D71A3">
          <w:rPr>
            <w:rFonts w:cstheme="minorHAnsi"/>
            <w:iCs w:val="0"/>
            <w:color w:val="000000" w:themeColor="text1"/>
          </w:rPr>
          <w:fldChar w:fldCharType="begin"/>
        </w:r>
        <w:r w:rsidR="0085688D" w:rsidDel="000D71A3">
          <w:rPr>
            <w:rFonts w:cstheme="minorHAnsi"/>
            <w:iCs w:val="0"/>
            <w:color w:val="000000" w:themeColor="text1"/>
          </w:rPr>
          <w:delInstrText xml:space="preserve"> REF _Ref110360043 \h </w:delInstrText>
        </w:r>
        <w:r w:rsidR="007068B3" w:rsidDel="000D71A3">
          <w:rPr>
            <w:rFonts w:cstheme="minorHAnsi"/>
            <w:iCs w:val="0"/>
            <w:color w:val="000000" w:themeColor="text1"/>
          </w:rPr>
          <w:delInstrText xml:space="preserve"> \* MERGEFORMAT </w:delInstrText>
        </w:r>
        <w:r w:rsidR="0085688D" w:rsidDel="000D71A3">
          <w:rPr>
            <w:rFonts w:cstheme="minorHAnsi"/>
            <w:iCs w:val="0"/>
            <w:color w:val="000000" w:themeColor="text1"/>
          </w:rPr>
        </w:r>
        <w:r w:rsidR="0085688D" w:rsidDel="000D71A3">
          <w:rPr>
            <w:rFonts w:cstheme="minorHAnsi"/>
            <w:iCs w:val="0"/>
            <w:color w:val="000000" w:themeColor="text1"/>
          </w:rPr>
          <w:fldChar w:fldCharType="separate"/>
        </w:r>
        <w:r w:rsidR="0085688D" w:rsidDel="000D71A3">
          <w:delText xml:space="preserve">Figure </w:delText>
        </w:r>
        <w:r w:rsidR="0085688D" w:rsidDel="000D71A3">
          <w:rPr>
            <w:noProof/>
          </w:rPr>
          <w:delText>14</w:delText>
        </w:r>
        <w:r w:rsidR="0085688D" w:rsidDel="000D71A3">
          <w:rPr>
            <w:rFonts w:cstheme="minorHAnsi"/>
            <w:iCs w:val="0"/>
            <w:color w:val="000000" w:themeColor="text1"/>
          </w:rPr>
          <w:fldChar w:fldCharType="end"/>
        </w:r>
        <w:r w:rsidR="000F38C0" w:rsidDel="000D71A3">
          <w:rPr>
            <w:rFonts w:cstheme="minorHAnsi"/>
            <w:iCs w:val="0"/>
            <w:color w:val="000000" w:themeColor="text1"/>
          </w:rPr>
          <w:delText>).</w:delText>
        </w:r>
      </w:del>
    </w:p>
    <w:p w14:paraId="30AC799F" w14:textId="7B213167" w:rsidR="001E2FE1" w:rsidRPr="00A33978" w:rsidRDefault="001E2FE1" w:rsidP="000D71A3">
      <w:pPr>
        <w:pStyle w:val="Caption"/>
        <w:pPrChange w:id="1713" w:author="Bambi C" w:date="2022-08-14T20:07:00Z">
          <w:pPr>
            <w:keepNext/>
          </w:pPr>
        </w:pPrChange>
      </w:pPr>
    </w:p>
    <w:p w14:paraId="5B2F797B" w14:textId="3CA03C88" w:rsidR="00F32BB6" w:rsidRPr="00F32BB6" w:rsidDel="00C24BB3" w:rsidRDefault="001E2FE1" w:rsidP="009E33F3">
      <w:pPr>
        <w:pStyle w:val="Caption"/>
        <w:rPr>
          <w:del w:id="1714" w:author="Bambi C" w:date="2022-08-14T12:04:00Z"/>
        </w:rPr>
      </w:pPr>
      <w:bookmarkStart w:id="1715" w:name="_Ref110360043"/>
      <w:del w:id="1716" w:author="Bambi C" w:date="2022-08-14T12:04:00Z">
        <w:r w:rsidDel="00C24BB3">
          <w:delText xml:space="preserve">Figure </w:delText>
        </w:r>
        <w:r w:rsidR="00DE6474" w:rsidDel="00C24BB3">
          <w:fldChar w:fldCharType="begin"/>
        </w:r>
        <w:r w:rsidR="00DE6474" w:rsidDel="00C24BB3">
          <w:delInstrText xml:space="preserve"> SEQ Figure \* ARABIC </w:delInstrText>
        </w:r>
        <w:r w:rsidR="00DE6474" w:rsidDel="00C24BB3">
          <w:fldChar w:fldCharType="separate"/>
        </w:r>
        <w:r w:rsidR="000F38C0" w:rsidDel="00C24BB3">
          <w:rPr>
            <w:noProof/>
          </w:rPr>
          <w:delText>14</w:delText>
        </w:r>
        <w:r w:rsidR="00DE6474" w:rsidDel="00C24BB3">
          <w:rPr>
            <w:noProof/>
          </w:rPr>
          <w:fldChar w:fldCharType="end"/>
        </w:r>
        <w:bookmarkEnd w:id="1715"/>
        <w:r w:rsidDel="00C24BB3">
          <w:delText>. Screen capture of program display if list table</w:delText>
        </w:r>
        <w:r w:rsidDel="00C24BB3">
          <w:rPr>
            <w:noProof/>
          </w:rPr>
          <w:delText xml:space="preserve"> is empty</w:delText>
        </w:r>
      </w:del>
    </w:p>
    <w:p w14:paraId="45C01437" w14:textId="60BA25C7" w:rsidR="002E4688" w:rsidRPr="000527C0" w:rsidRDefault="002E4688" w:rsidP="009E33F3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Pr="000527C0">
        <w:t>Table</w:t>
      </w:r>
      <w:r w:rsidRPr="000527C0">
        <w:t xml:space="preserve"> </w:t>
      </w:r>
      <w:r w:rsidRPr="000527C0">
        <w:t>of Contents</w:t>
      </w:r>
      <w:r w:rsidRPr="000527C0">
        <w:fldChar w:fldCharType="end"/>
      </w:r>
      <w:r w:rsidRPr="000527C0">
        <w:t>]</w:t>
      </w:r>
    </w:p>
    <w:p w14:paraId="7B2A7D68" w14:textId="284FCE33" w:rsidR="000F160E" w:rsidRPr="00E67DD3" w:rsidRDefault="009E168E" w:rsidP="009E168E">
      <w:pPr>
        <w:pStyle w:val="Heading4"/>
      </w:pPr>
      <w:bookmarkStart w:id="1717" w:name="_Ref110369576"/>
      <w:bookmarkStart w:id="1718" w:name="_Ref110369584"/>
      <w:bookmarkStart w:id="1719" w:name="_Toc111401792"/>
      <w:ins w:id="1720" w:author="Bambi C" w:date="2022-08-14T13:58:00Z">
        <w:r w:rsidRPr="009E168E">
          <w:t>Menu option 2 – Remove an existing task</w:t>
        </w:r>
      </w:ins>
      <w:bookmarkEnd w:id="1719"/>
    </w:p>
    <w:bookmarkEnd w:id="1717"/>
    <w:bookmarkEnd w:id="1718"/>
    <w:p w14:paraId="06785F5A" w14:textId="70CD2838" w:rsidR="00C5224C" w:rsidRPr="00206B93" w:rsidRDefault="00C5224C" w:rsidP="00C5224C">
      <w:pPr>
        <w:rPr>
          <w:ins w:id="1721" w:author="Bambi C" w:date="2022-08-14T18:53:00Z"/>
          <w:i/>
          <w:iCs w:val="0"/>
          <w:rPrChange w:id="1722" w:author="Bambi C" w:date="2022-08-14T18:54:00Z">
            <w:rPr>
              <w:ins w:id="1723" w:author="Bambi C" w:date="2022-08-14T18:53:00Z"/>
            </w:rPr>
          </w:rPrChange>
        </w:rPr>
      </w:pPr>
      <w:ins w:id="1724" w:author="Bambi C" w:date="2022-08-14T14:04:00Z">
        <w:r w:rsidRPr="00206B93">
          <w:rPr>
            <w:i/>
            <w:iCs w:val="0"/>
          </w:rPr>
          <w:t xml:space="preserve">Requirement </w:t>
        </w:r>
        <w:r w:rsidRPr="00206B93">
          <w:rPr>
            <w:i/>
            <w:iCs w:val="0"/>
          </w:rPr>
          <w:t>5</w:t>
        </w:r>
        <w:r w:rsidRPr="00206B93">
          <w:rPr>
            <w:i/>
            <w:iCs w:val="0"/>
          </w:rPr>
          <w:t>:</w:t>
        </w:r>
        <w:r w:rsidRPr="00206B93">
          <w:rPr>
            <w:i/>
            <w:iCs w:val="0"/>
            <w:rPrChange w:id="1725" w:author="Bambi C" w:date="2022-08-14T18:54:00Z">
              <w:rPr/>
            </w:rPrChange>
          </w:rPr>
          <w:t xml:space="preserve"> Process user’s menu choice (Step 4) </w:t>
        </w:r>
      </w:ins>
      <w:ins w:id="1726" w:author="Bambi C" w:date="2022-08-14T14:07:00Z">
        <w:r w:rsidR="007E053B" w:rsidRPr="00206B93">
          <w:rPr>
            <w:i/>
            <w:iCs w:val="0"/>
            <w:rPrChange w:id="1727" w:author="Bambi C" w:date="2022-08-14T18:54:00Z">
              <w:rPr/>
            </w:rPrChange>
          </w:rPr>
          <w:t xml:space="preserve">– Remove an existing task </w:t>
        </w:r>
      </w:ins>
      <w:ins w:id="1728" w:author="Bambi C" w:date="2022-08-14T14:04:00Z">
        <w:r w:rsidRPr="00206B93">
          <w:rPr>
            <w:i/>
            <w:iCs w:val="0"/>
            <w:rPrChange w:id="1729" w:author="Bambi C" w:date="2022-08-14T18:54:00Z">
              <w:rPr/>
            </w:rPrChange>
          </w:rPr>
          <w:t xml:space="preserve">(Menu option </w:t>
        </w:r>
      </w:ins>
      <w:ins w:id="1730" w:author="Bambi C" w:date="2022-08-14T14:07:00Z">
        <w:r w:rsidR="007E053B" w:rsidRPr="00206B93">
          <w:rPr>
            <w:i/>
            <w:iCs w:val="0"/>
            <w:rPrChange w:id="1731" w:author="Bambi C" w:date="2022-08-14T18:54:00Z">
              <w:rPr/>
            </w:rPrChange>
          </w:rPr>
          <w:t>2</w:t>
        </w:r>
      </w:ins>
      <w:ins w:id="1732" w:author="Bambi C" w:date="2022-08-14T14:04:00Z">
        <w:r w:rsidRPr="00206B93">
          <w:rPr>
            <w:i/>
            <w:iCs w:val="0"/>
            <w:rPrChange w:id="1733" w:author="Bambi C" w:date="2022-08-14T18:54:00Z">
              <w:rPr/>
            </w:rPrChange>
          </w:rPr>
          <w:t>)</w:t>
        </w:r>
      </w:ins>
    </w:p>
    <w:p w14:paraId="6E36705A" w14:textId="17250C5D" w:rsidR="003A38B3" w:rsidRPr="008D2DBE" w:rsidRDefault="003A38B3" w:rsidP="00C5224C">
      <w:pPr>
        <w:rPr>
          <w:ins w:id="1734" w:author="Bambi C" w:date="2022-08-14T14:04:00Z"/>
        </w:rPr>
      </w:pPr>
      <w:ins w:id="1735" w:author="Bambi C" w:date="2022-08-14T18:53:00Z">
        <w:r w:rsidRPr="00E0241F">
          <w:rPr>
            <w:i/>
            <w:iCs w:val="0"/>
          </w:rPr>
          <w:t xml:space="preserve">Module: </w:t>
        </w:r>
        <w:r w:rsidR="00BD1D9E">
          <w:rPr>
            <w:i/>
            <w:iCs w:val="0"/>
          </w:rPr>
          <w:t>remove.py</w:t>
        </w:r>
      </w:ins>
    </w:p>
    <w:p w14:paraId="531B7C74" w14:textId="31BB4914" w:rsidR="00F05C19" w:rsidRPr="00BB3E5B" w:rsidDel="00C5224C" w:rsidRDefault="00C160CD" w:rsidP="00F05C19">
      <w:pPr>
        <w:rPr>
          <w:del w:id="1736" w:author="Bambi C" w:date="2022-08-14T14:04:00Z"/>
          <w:i/>
          <w:iCs w:val="0"/>
        </w:rPr>
      </w:pPr>
      <w:ins w:id="1737" w:author="Bambi C" w:date="2022-08-14T20:19:00Z">
        <w:r>
          <w:lastRenderedPageBreak/>
          <w:t xml:space="preserve">For this module to function without opening a data, I hardcoded simulated values (task and priority) for the list </w:t>
        </w:r>
        <w:r w:rsidRPr="00250DE3">
          <w:rPr>
            <w:rFonts w:ascii="Consolas" w:hAnsi="Consolas" w:cs="Consolas"/>
            <w:iCs w:val="0"/>
            <w:color w:val="000000" w:themeColor="text1"/>
          </w:rPr>
          <w:t>table_lst</w:t>
        </w:r>
        <w:r>
          <w:t xml:space="preserve"> </w:t>
        </w:r>
      </w:ins>
      <w:del w:id="1738" w:author="Bambi C" w:date="2022-08-14T14:04:00Z">
        <w:r w:rsidR="00F05C19" w:rsidRPr="00BB3E5B" w:rsidDel="00C5224C">
          <w:rPr>
            <w:i/>
            <w:iCs w:val="0"/>
          </w:rPr>
          <w:delText xml:space="preserve">Requirement </w:delText>
        </w:r>
        <w:r w:rsidR="00F05C19" w:rsidDel="00C5224C">
          <w:rPr>
            <w:i/>
            <w:iCs w:val="0"/>
          </w:rPr>
          <w:delText>4</w:delText>
        </w:r>
        <w:r w:rsidR="00F05C19" w:rsidRPr="00BB3E5B" w:rsidDel="00C5224C">
          <w:rPr>
            <w:i/>
            <w:iCs w:val="0"/>
          </w:rPr>
          <w:delText>:</w:delText>
        </w:r>
        <w:r w:rsidR="000141F0" w:rsidDel="00C5224C">
          <w:rPr>
            <w:i/>
            <w:iCs w:val="0"/>
          </w:rPr>
          <w:delText xml:space="preserve"> </w:delText>
        </w:r>
      </w:del>
    </w:p>
    <w:p w14:paraId="63BEBA90" w14:textId="77777777" w:rsidR="00545C3B" w:rsidRDefault="00817695" w:rsidP="00624FB4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1739" w:author="Bambi C" w:date="2022-08-14T20:22:00Z"/>
        </w:rPr>
      </w:pPr>
      <w:del w:id="1740" w:author="Bambi C" w:date="2022-08-14T20:19:00Z">
        <w:r w:rsidDel="00C160CD">
          <w:rPr>
            <w:rFonts w:cstheme="minorHAnsi"/>
            <w:iCs w:val="0"/>
            <w:color w:val="000000" w:themeColor="text1"/>
          </w:rPr>
          <w:delText>Code for this requirement</w:delText>
        </w:r>
        <w:r w:rsidRPr="00C60E2A" w:rsidDel="00C160CD">
          <w:rPr>
            <w:rFonts w:cstheme="minorHAnsi"/>
            <w:iCs w:val="0"/>
            <w:color w:val="000000" w:themeColor="text1"/>
          </w:rPr>
          <w:delText xml:space="preserve"> </w:delText>
        </w:r>
        <w:r w:rsidDel="00C160CD">
          <w:rPr>
            <w:rFonts w:cstheme="minorHAnsi"/>
            <w:iCs w:val="0"/>
            <w:color w:val="000000" w:themeColor="text1"/>
          </w:rPr>
          <w:delText>is very similar</w:delText>
        </w:r>
        <w:r w:rsidRPr="00C60E2A" w:rsidDel="00C160CD">
          <w:rPr>
            <w:rFonts w:cstheme="minorHAnsi"/>
            <w:iCs w:val="0"/>
            <w:color w:val="000000" w:themeColor="text1"/>
          </w:rPr>
          <w:delText xml:space="preserve"> </w:delText>
        </w:r>
        <w:r w:rsidDel="00C160CD">
          <w:rPr>
            <w:rFonts w:cstheme="minorHAnsi"/>
            <w:iCs w:val="0"/>
            <w:color w:val="000000" w:themeColor="text1"/>
          </w:rPr>
          <w:delText xml:space="preserve">to Assignment04 with the exception </w:delText>
        </w:r>
        <w:r w:rsidR="0027637A" w:rsidDel="00C160CD">
          <w:rPr>
            <w:rFonts w:cstheme="minorHAnsi"/>
            <w:iCs w:val="0"/>
            <w:color w:val="000000" w:themeColor="text1"/>
          </w:rPr>
          <w:delText xml:space="preserve">that the values entered by the user are </w:delText>
        </w:r>
        <w:r w:rsidR="00C62506" w:rsidDel="00C160CD">
          <w:rPr>
            <w:rFonts w:cstheme="minorHAnsi"/>
            <w:iCs w:val="0"/>
            <w:color w:val="000000" w:themeColor="text1"/>
          </w:rPr>
          <w:delText>added t</w:delText>
        </w:r>
        <w:r w:rsidDel="00C160CD">
          <w:rPr>
            <w:rFonts w:cstheme="minorHAnsi"/>
            <w:iCs w:val="0"/>
            <w:color w:val="000000" w:themeColor="text1"/>
          </w:rPr>
          <w:delText>o a dictionary collection</w:delText>
        </w:r>
        <w:r w:rsidR="00C62506" w:rsidDel="00C160CD">
          <w:rPr>
            <w:rFonts w:cstheme="minorHAnsi"/>
            <w:iCs w:val="0"/>
            <w:color w:val="000000" w:themeColor="text1"/>
          </w:rPr>
          <w:delText xml:space="preserve"> </w:delText>
        </w:r>
        <w:r w:rsidR="00C62506" w:rsidRPr="00EB7A0A" w:rsidDel="00C160CD">
          <w:rPr>
            <w:rFonts w:ascii="Consolas" w:hAnsi="Consolas" w:cs="Consolas"/>
            <w:iCs w:val="0"/>
            <w:color w:val="000000" w:themeColor="text1"/>
          </w:rPr>
          <w:delText>dicRow = {"Task": strTask, "Priority": strPriority}</w:delText>
        </w:r>
        <w:r w:rsidR="00C62506" w:rsidDel="00C160CD">
          <w:rPr>
            <w:rFonts w:ascii="Consolas" w:hAnsi="Consolas" w:cs="Consolas"/>
            <w:iCs w:val="0"/>
            <w:color w:val="000000" w:themeColor="text1"/>
          </w:rPr>
          <w:delText xml:space="preserve"> </w:delText>
        </w:r>
        <w:r w:rsidDel="00C160CD">
          <w:rPr>
            <w:rFonts w:cstheme="minorHAnsi"/>
            <w:iCs w:val="0"/>
            <w:color w:val="000000" w:themeColor="text1"/>
          </w:rPr>
          <w:delText xml:space="preserve">before adding the dictionary to list of dictionaries: </w:delText>
        </w:r>
        <w:r w:rsidR="00C62506" w:rsidRPr="00EB7A0A" w:rsidDel="00C160CD">
          <w:rPr>
            <w:rFonts w:ascii="Consolas" w:hAnsi="Consolas" w:cs="Consolas"/>
            <w:iCs w:val="0"/>
            <w:color w:val="000000" w:themeColor="text1"/>
          </w:rPr>
          <w:delText>lstTable.append(dicRow)</w:delText>
        </w:r>
      </w:del>
      <w:r w:rsidR="00C62506">
        <w:t xml:space="preserve"> </w:t>
      </w:r>
      <w:r w:rsidR="00A41231">
        <w:t>(</w:t>
      </w:r>
      <w:r w:rsidR="00271818">
        <w:fldChar w:fldCharType="begin"/>
      </w:r>
      <w:r w:rsidR="00271818">
        <w:instrText xml:space="preserve"> REF _Ref110361044 \h </w:instrText>
      </w:r>
      <w:r w:rsidR="007068B3">
        <w:instrText xml:space="preserve"> \* MERGEFORMAT </w:instrText>
      </w:r>
      <w:r w:rsidR="00271818">
        <w:fldChar w:fldCharType="separate"/>
      </w:r>
      <w:r w:rsidR="00271818">
        <w:t xml:space="preserve">Figure </w:t>
      </w:r>
      <w:r w:rsidR="00271818">
        <w:rPr>
          <w:noProof/>
        </w:rPr>
        <w:t>15</w:t>
      </w:r>
      <w:r w:rsidR="00271818">
        <w:fldChar w:fldCharType="end"/>
      </w:r>
      <w:r w:rsidR="00A41231">
        <w:t>)</w:t>
      </w:r>
      <w:r w:rsidR="00DE306B">
        <w:t>.</w:t>
      </w:r>
      <w:ins w:id="1741" w:author="Bambi C" w:date="2022-08-14T20:20:00Z">
        <w:r w:rsidR="00624FB4">
          <w:t xml:space="preserve"> </w:t>
        </w:r>
      </w:ins>
    </w:p>
    <w:p w14:paraId="50A3EAA4" w14:textId="3ADA4CBD" w:rsidR="00624FB4" w:rsidRDefault="00624FB4" w:rsidP="00624FB4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1742" w:author="Bambi C" w:date="2022-08-14T20:23:00Z"/>
          <w:rFonts w:cstheme="minorHAnsi"/>
          <w:iCs w:val="0"/>
          <w:color w:val="000000" w:themeColor="text1"/>
        </w:rPr>
      </w:pPr>
      <w:ins w:id="1743" w:author="Bambi C" w:date="2022-08-14T20:20:00Z">
        <w:r>
          <w:t>The data flow for this module is similar to that of the add.py module:</w:t>
        </w:r>
        <w:r w:rsidRPr="00624FB4">
          <w:rPr>
            <w:rFonts w:cstheme="minorHAnsi"/>
            <w:iCs w:val="0"/>
            <w:color w:val="000000" w:themeColor="text1"/>
          </w:rPr>
          <w:t xml:space="preserve"> </w:t>
        </w:r>
        <w:r>
          <w:rPr>
            <w:rFonts w:cstheme="minorHAnsi"/>
            <w:iCs w:val="0"/>
            <w:color w:val="000000" w:themeColor="text1"/>
          </w:rPr>
          <w:t xml:space="preserve">data from file &gt; added to </w:t>
        </w:r>
        <w:r w:rsidRPr="00E0241F">
          <w:rPr>
            <w:rFonts w:ascii="Consolas" w:hAnsi="Consolas" w:cs="Consolas"/>
            <w:iCs w:val="0"/>
            <w:color w:val="000000" w:themeColor="text1"/>
          </w:rPr>
          <w:t>table_lst</w:t>
        </w:r>
        <w:r>
          <w:rPr>
            <w:rFonts w:cstheme="minorHAnsi"/>
            <w:iCs w:val="0"/>
            <w:color w:val="000000" w:themeColor="text1"/>
          </w:rPr>
          <w:t xml:space="preserve"> (global) &gt; copied to </w:t>
        </w:r>
        <w:r w:rsidRPr="00E0241F">
          <w:rPr>
            <w:rFonts w:ascii="Consolas" w:hAnsi="Consolas" w:cs="Consolas"/>
            <w:iCs w:val="0"/>
            <w:color w:val="000000" w:themeColor="text1"/>
          </w:rPr>
          <w:t>list_of_rows</w:t>
        </w:r>
        <w:r>
          <w:rPr>
            <w:rFonts w:cstheme="minorHAnsi"/>
            <w:iCs w:val="0"/>
            <w:color w:val="000000" w:themeColor="text1"/>
          </w:rPr>
          <w:t xml:space="preserve"> (local) &gt; data is </w:t>
        </w:r>
      </w:ins>
      <w:ins w:id="1744" w:author="Bambi C" w:date="2022-08-14T20:21:00Z">
        <w:r w:rsidR="00E07E42">
          <w:rPr>
            <w:rFonts w:cstheme="minorHAnsi"/>
            <w:iCs w:val="0"/>
            <w:color w:val="000000" w:themeColor="text1"/>
          </w:rPr>
          <w:t xml:space="preserve">removed from </w:t>
        </w:r>
      </w:ins>
      <w:ins w:id="1745" w:author="Bambi C" w:date="2022-08-14T20:20:00Z">
        <w:r w:rsidRPr="00E0241F">
          <w:rPr>
            <w:rFonts w:ascii="Consolas" w:hAnsi="Consolas" w:cs="Consolas"/>
            <w:iCs w:val="0"/>
            <w:color w:val="000000" w:themeColor="text1"/>
          </w:rPr>
          <w:t>list_of_rows</w:t>
        </w:r>
        <w:r>
          <w:rPr>
            <w:rFonts w:cstheme="minorHAnsi"/>
            <w:iCs w:val="0"/>
            <w:color w:val="000000" w:themeColor="text1"/>
          </w:rPr>
          <w:t xml:space="preserve"> (local) &gt; </w:t>
        </w:r>
        <w:r w:rsidRPr="00E0241F">
          <w:rPr>
            <w:rFonts w:ascii="Consolas" w:hAnsi="Consolas" w:cs="Consolas"/>
            <w:iCs w:val="0"/>
            <w:color w:val="000000" w:themeColor="text1"/>
          </w:rPr>
          <w:t>list_of_rows</w:t>
        </w:r>
        <w:r>
          <w:rPr>
            <w:rFonts w:cstheme="minorHAnsi"/>
            <w:iCs w:val="0"/>
            <w:color w:val="000000" w:themeColor="text1"/>
          </w:rPr>
          <w:t xml:space="preserve"> (local) data is copied</w:t>
        </w:r>
      </w:ins>
      <w:ins w:id="1746" w:author="Bambi C" w:date="2022-08-14T20:21:00Z">
        <w:r w:rsidR="00E07E42">
          <w:rPr>
            <w:rFonts w:cstheme="minorHAnsi"/>
            <w:iCs w:val="0"/>
            <w:color w:val="000000" w:themeColor="text1"/>
          </w:rPr>
          <w:t xml:space="preserve"> </w:t>
        </w:r>
      </w:ins>
      <w:ins w:id="1747" w:author="Bambi C" w:date="2022-08-14T20:20:00Z">
        <w:r>
          <w:rPr>
            <w:rFonts w:cstheme="minorHAnsi"/>
            <w:iCs w:val="0"/>
            <w:color w:val="000000" w:themeColor="text1"/>
          </w:rPr>
          <w:t>to</w:t>
        </w:r>
      </w:ins>
      <w:ins w:id="1748" w:author="Bambi C" w:date="2022-08-14T20:21:00Z">
        <w:r w:rsidR="00545C3B">
          <w:rPr>
            <w:rFonts w:cstheme="minorHAnsi"/>
            <w:iCs w:val="0"/>
            <w:color w:val="000000" w:themeColor="text1"/>
          </w:rPr>
          <w:t xml:space="preserve"> </w:t>
        </w:r>
        <w:r w:rsidR="00545C3B">
          <w:rPr>
            <w:rFonts w:cstheme="minorHAnsi"/>
            <w:iCs w:val="0"/>
            <w:color w:val="000000" w:themeColor="text1"/>
          </w:rPr>
          <w:t>“overwrites”</w:t>
        </w:r>
      </w:ins>
      <w:ins w:id="1749" w:author="Bambi C" w:date="2022-08-14T20:20:00Z">
        <w:r>
          <w:rPr>
            <w:rFonts w:cstheme="minorHAnsi"/>
            <w:iCs w:val="0"/>
            <w:color w:val="000000" w:themeColor="text1"/>
          </w:rPr>
          <w:t xml:space="preserve"> </w:t>
        </w:r>
        <w:r w:rsidRPr="00E0241F">
          <w:rPr>
            <w:rFonts w:ascii="Consolas" w:hAnsi="Consolas" w:cs="Consolas"/>
            <w:iCs w:val="0"/>
            <w:color w:val="000000" w:themeColor="text1"/>
          </w:rPr>
          <w:t>table_lst</w:t>
        </w:r>
        <w:r>
          <w:rPr>
            <w:rFonts w:cstheme="minorHAnsi"/>
            <w:iCs w:val="0"/>
            <w:color w:val="000000" w:themeColor="text1"/>
          </w:rPr>
          <w:t xml:space="preserve"> (global).</w:t>
        </w:r>
      </w:ins>
    </w:p>
    <w:p w14:paraId="07CC0D32" w14:textId="77777777" w:rsidR="00320EC4" w:rsidRDefault="00036115" w:rsidP="00320EC4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1750" w:author="Bambi C" w:date="2022-08-14T20:27:00Z"/>
          <w:rFonts w:cstheme="minorHAnsi"/>
          <w:iCs w:val="0"/>
          <w:color w:val="000000" w:themeColor="text1"/>
        </w:rPr>
      </w:pPr>
      <w:ins w:id="1751" w:author="Bambi C" w:date="2022-08-14T20:23:00Z">
        <w:r>
          <w:rPr>
            <w:rFonts w:cstheme="minorHAnsi"/>
            <w:iCs w:val="0"/>
            <w:color w:val="000000" w:themeColor="text1"/>
          </w:rPr>
          <w:t xml:space="preserve">For the module to “search” for the task to be removed, it converts the user input to all lowercase </w:t>
        </w:r>
        <w:r w:rsidR="006C307B">
          <w:rPr>
            <w:rFonts w:cstheme="minorHAnsi"/>
            <w:iCs w:val="0"/>
            <w:color w:val="000000" w:themeColor="text1"/>
          </w:rPr>
          <w:t xml:space="preserve">letters and </w:t>
        </w:r>
      </w:ins>
      <w:ins w:id="1752" w:author="Bambi C" w:date="2022-08-14T20:24:00Z">
        <w:r w:rsidR="006C307B">
          <w:rPr>
            <w:rFonts w:cstheme="minorHAnsi"/>
            <w:iCs w:val="0"/>
            <w:color w:val="000000" w:themeColor="text1"/>
          </w:rPr>
          <w:t xml:space="preserve">compares it against the </w:t>
        </w:r>
        <w:r w:rsidR="00793F27">
          <w:rPr>
            <w:rFonts w:cstheme="minorHAnsi"/>
            <w:iCs w:val="0"/>
            <w:color w:val="000000" w:themeColor="text1"/>
          </w:rPr>
          <w:t xml:space="preserve">converted </w:t>
        </w:r>
        <w:r w:rsidR="006C307B">
          <w:rPr>
            <w:rFonts w:cstheme="minorHAnsi"/>
            <w:iCs w:val="0"/>
            <w:color w:val="000000" w:themeColor="text1"/>
          </w:rPr>
          <w:t>lowercase</w:t>
        </w:r>
      </w:ins>
      <w:ins w:id="1753" w:author="Bambi C" w:date="2022-08-14T20:26:00Z">
        <w:r w:rsidR="007E623E">
          <w:rPr>
            <w:rFonts w:cstheme="minorHAnsi"/>
            <w:iCs w:val="0"/>
            <w:color w:val="000000" w:themeColor="text1"/>
          </w:rPr>
          <w:t xml:space="preserve"> </w:t>
        </w:r>
        <w:r w:rsidR="00320EC4">
          <w:rPr>
            <w:rFonts w:cstheme="minorHAnsi"/>
            <w:iCs w:val="0"/>
            <w:color w:val="000000" w:themeColor="text1"/>
          </w:rPr>
          <w:t>key value</w:t>
        </w:r>
      </w:ins>
      <w:ins w:id="1754" w:author="Bambi C" w:date="2022-08-14T20:24:00Z">
        <w:r w:rsidR="00793F27">
          <w:rPr>
            <w:rFonts w:cstheme="minorHAnsi"/>
            <w:iCs w:val="0"/>
            <w:color w:val="000000" w:themeColor="text1"/>
          </w:rPr>
          <w:t>:</w:t>
        </w:r>
      </w:ins>
      <w:ins w:id="1755" w:author="Bambi C" w:date="2022-08-14T20:26:00Z">
        <w:r w:rsidR="00320EC4">
          <w:rPr>
            <w:rFonts w:cstheme="minorHAnsi"/>
            <w:iCs w:val="0"/>
            <w:color w:val="000000" w:themeColor="text1"/>
          </w:rPr>
          <w:t xml:space="preserve"> </w:t>
        </w:r>
        <w:r w:rsidR="00320EC4" w:rsidRPr="00FD2A64">
          <w:rPr>
            <w:rFonts w:ascii="Consolas" w:hAnsi="Consolas" w:cs="Consolas"/>
            <w:iCs w:val="0"/>
            <w:color w:val="000000" w:themeColor="text1"/>
          </w:rPr>
          <w:t>for row_dic in list_of_rows: if row_dic["Task"].lower() == task.lower()</w:t>
        </w:r>
        <w:r w:rsidR="00320EC4">
          <w:rPr>
            <w:rFonts w:cstheme="minorHAnsi"/>
            <w:iCs w:val="0"/>
            <w:color w:val="000000" w:themeColor="text1"/>
          </w:rPr>
          <w:t xml:space="preserve">. </w:t>
        </w:r>
      </w:ins>
    </w:p>
    <w:p w14:paraId="572CC2BB" w14:textId="38E583C8" w:rsidR="00CE14DA" w:rsidRDefault="00404CEA" w:rsidP="00CE14DA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1756" w:author="Bambi C" w:date="2022-08-14T20:27:00Z"/>
          <w:rFonts w:cstheme="minorHAnsi"/>
          <w:iCs w:val="0"/>
          <w:color w:val="000000" w:themeColor="text1"/>
        </w:rPr>
      </w:pPr>
      <w:ins w:id="1757" w:author="Bambi C" w:date="2022-08-14T20:22:00Z">
        <w:r>
          <w:rPr>
            <w:rFonts w:cstheme="minorHAnsi"/>
            <w:iCs w:val="0"/>
            <w:color w:val="000000" w:themeColor="text1"/>
          </w:rPr>
          <w:t xml:space="preserve">To improve development efficiency, placed the main body code in </w:t>
        </w:r>
        <w:r w:rsidRPr="00E0241F">
          <w:rPr>
            <w:rFonts w:ascii="Consolas" w:hAnsi="Consolas" w:cs="Consolas"/>
            <w:iCs w:val="0"/>
            <w:color w:val="000000" w:themeColor="text1"/>
          </w:rPr>
          <w:t>while True</w:t>
        </w:r>
        <w:r>
          <w:rPr>
            <w:rFonts w:cstheme="minorHAnsi"/>
            <w:iCs w:val="0"/>
            <w:color w:val="000000" w:themeColor="text1"/>
          </w:rPr>
          <w:t xml:space="preserve"> loop so I don’t need to manually restart the module if I want to try adding more than one value at a time.</w:t>
        </w:r>
      </w:ins>
    </w:p>
    <w:p w14:paraId="2A9F58A5" w14:textId="0DD197D6" w:rsidR="00CE14DA" w:rsidRPr="008138B0" w:rsidRDefault="00CE14DA" w:rsidP="00CE14DA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pPrChange w:id="1758" w:author="Bambi C" w:date="2022-08-14T20:27:00Z">
          <w:pPr>
            <w:keepNext/>
            <w:shd w:val="clear" w:color="auto" w:fill="FFFF00"/>
            <w:tabs>
              <w:tab w:val="left" w:pos="560"/>
              <w:tab w:val="left" w:pos="1120"/>
              <w:tab w:val="left" w:pos="1680"/>
              <w:tab w:val="left" w:pos="2240"/>
              <w:tab w:val="left" w:pos="2800"/>
              <w:tab w:val="left" w:pos="3360"/>
              <w:tab w:val="left" w:pos="3920"/>
              <w:tab w:val="left" w:pos="4480"/>
              <w:tab w:val="left" w:pos="5040"/>
              <w:tab w:val="left" w:pos="5600"/>
              <w:tab w:val="left" w:pos="6160"/>
              <w:tab w:val="left" w:pos="6720"/>
            </w:tabs>
            <w:autoSpaceDE w:val="0"/>
            <w:autoSpaceDN w:val="0"/>
            <w:adjustRightInd w:val="0"/>
            <w:ind w:right="10"/>
          </w:pPr>
        </w:pPrChange>
      </w:pPr>
      <w:ins w:id="1759" w:author="Bambi C" w:date="2022-08-14T20:27:00Z">
        <w:r>
          <w:rPr>
            <w:rFonts w:cstheme="minorHAnsi"/>
            <w:iCs w:val="0"/>
            <w:color w:val="000000" w:themeColor="text1"/>
          </w:rPr>
          <w:t xml:space="preserve">Note: If there are duplicate key values, then this function will remove the first </w:t>
        </w:r>
        <w:r w:rsidR="008138B0">
          <w:rPr>
            <w:rFonts w:cstheme="minorHAnsi"/>
            <w:iCs w:val="0"/>
            <w:color w:val="000000" w:themeColor="text1"/>
          </w:rPr>
          <w:t xml:space="preserve">“record” in the </w:t>
        </w:r>
      </w:ins>
      <w:ins w:id="1760" w:author="Bambi C" w:date="2022-08-14T20:28:00Z">
        <w:r w:rsidR="008138B0">
          <w:rPr>
            <w:rFonts w:cstheme="minorHAnsi"/>
            <w:iCs w:val="0"/>
            <w:color w:val="000000" w:themeColor="text1"/>
          </w:rPr>
          <w:t>list</w:t>
        </w:r>
      </w:ins>
      <w:ins w:id="1761" w:author="Bambi C" w:date="2022-08-14T20:27:00Z">
        <w:r w:rsidR="008138B0">
          <w:rPr>
            <w:rFonts w:cstheme="minorHAnsi"/>
            <w:iCs w:val="0"/>
            <w:color w:val="000000" w:themeColor="text1"/>
          </w:rPr>
          <w:t xml:space="preserve"> </w:t>
        </w:r>
        <w:r w:rsidR="008138B0" w:rsidRPr="00FD2A64">
          <w:rPr>
            <w:rFonts w:ascii="Consolas" w:hAnsi="Consolas" w:cs="Consolas"/>
            <w:iCs w:val="0"/>
            <w:color w:val="000000" w:themeColor="text1"/>
          </w:rPr>
          <w:t>list_of_rows</w:t>
        </w:r>
      </w:ins>
      <w:ins w:id="1762" w:author="Bambi C" w:date="2022-08-14T20:28:00Z">
        <w:r w:rsidR="008138B0">
          <w:rPr>
            <w:rFonts w:ascii="Consolas" w:hAnsi="Consolas" w:cs="Consolas"/>
            <w:iCs w:val="0"/>
            <w:color w:val="000000" w:themeColor="text1"/>
          </w:rPr>
          <w:t xml:space="preserve"> </w:t>
        </w:r>
        <w:r w:rsidR="008138B0" w:rsidRPr="00860D16">
          <w:rPr>
            <w:rPrChange w:id="1763" w:author="Bambi C" w:date="2022-08-14T20:28:00Z">
              <w:rPr>
                <w:rFonts w:ascii="Consolas" w:hAnsi="Consolas" w:cs="Consolas"/>
                <w:iCs w:val="0"/>
                <w:color w:val="000000" w:themeColor="text1"/>
              </w:rPr>
            </w:rPrChange>
          </w:rPr>
          <w:t>/</w:t>
        </w:r>
        <w:r w:rsidR="008138B0">
          <w:rPr>
            <w:rFonts w:ascii="Consolas" w:hAnsi="Consolas" w:cs="Consolas"/>
            <w:iCs w:val="0"/>
            <w:color w:val="000000" w:themeColor="text1"/>
          </w:rPr>
          <w:t xml:space="preserve"> </w:t>
        </w:r>
        <w:r w:rsidR="00860D16" w:rsidRPr="00FD2A64">
          <w:rPr>
            <w:rFonts w:ascii="Consolas" w:hAnsi="Consolas" w:cs="Consolas"/>
            <w:iCs w:val="0"/>
            <w:color w:val="000000" w:themeColor="text1"/>
          </w:rPr>
          <w:t>table_lst</w:t>
        </w:r>
        <w:r w:rsidR="008138B0" w:rsidRPr="008138B0">
          <w:rPr>
            <w:rPrChange w:id="1764" w:author="Bambi C" w:date="2022-08-14T20:28:00Z">
              <w:rPr>
                <w:rFonts w:ascii="Consolas" w:hAnsi="Consolas" w:cs="Consolas"/>
                <w:iCs w:val="0"/>
                <w:color w:val="000000" w:themeColor="text1"/>
              </w:rPr>
            </w:rPrChange>
          </w:rPr>
          <w:t>.</w:t>
        </w:r>
      </w:ins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8"/>
      </w:tblGrid>
      <w:tr w:rsidR="00677185" w:rsidRPr="00BB3E5B" w14:paraId="5880E630" w14:textId="77777777" w:rsidTr="00FD2A64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6299CB16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65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66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Data ----------------------------------------------------------- #</w:t>
              </w:r>
            </w:ins>
          </w:p>
          <w:p w14:paraId="4110E907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67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68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Declare variables and constants</w:t>
              </w:r>
            </w:ins>
          </w:p>
          <w:p w14:paraId="40C889CF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69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70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row_dic = {}  # A row of data separated into elements of a dictionary</w:t>
              </w:r>
            </w:ins>
          </w:p>
          <w:p w14:paraId="685BA2FD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71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72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list_of_rows = []  # List of dictionary rows</w:t>
              </w:r>
            </w:ins>
          </w:p>
          <w:p w14:paraId="1E88A71E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73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74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table_lst = [{'Task': 'task1', 'Priority': 'p1'},</w:t>
              </w:r>
            </w:ins>
          </w:p>
          <w:p w14:paraId="7B7FF041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75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76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{'Task': 'task2', 'Priority': 'p2'},</w:t>
              </w:r>
            </w:ins>
          </w:p>
          <w:p w14:paraId="7630DCF4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77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78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{'Task': 'task3', 'Priority': 'p3'},</w:t>
              </w:r>
            </w:ins>
          </w:p>
          <w:p w14:paraId="4B9979D8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79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80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{'Task': 'task4', 'Priority': 'p4'}]  # A list that \</w:t>
              </w:r>
            </w:ins>
          </w:p>
          <w:p w14:paraId="59E44163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81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82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acts as a 'table' of rows {Task,Priority} - pre-populated values \</w:t>
              </w:r>
            </w:ins>
          </w:p>
          <w:p w14:paraId="24AD5EB7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83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84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for temp_debugging</w:t>
              </w:r>
            </w:ins>
          </w:p>
          <w:p w14:paraId="2A174D9A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85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5B08CC7C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86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7B998C15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87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88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Processing  ---------------------------------------------------- #</w:t>
              </w:r>
            </w:ins>
          </w:p>
          <w:p w14:paraId="4C9FF611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89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90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class Processor:</w:t>
              </w:r>
            </w:ins>
          </w:p>
          <w:p w14:paraId="2FAFCE82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91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92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"""  Performs Processing tasks """</w:t>
              </w:r>
            </w:ins>
          </w:p>
          <w:p w14:paraId="06920D06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93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2C0A50B5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94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95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22C70C11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96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97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remove_data_from_list(task, list_of_rows):</w:t>
              </w:r>
            </w:ins>
          </w:p>
          <w:p w14:paraId="4926B99F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798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799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Removes data from a list of dictionary rows</w:t>
              </w:r>
            </w:ins>
          </w:p>
          <w:p w14:paraId="6DABF39B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00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78AD8242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01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02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task: (string) with name of task:</w:t>
              </w:r>
            </w:ins>
          </w:p>
          <w:p w14:paraId="336B0F0B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03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04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list_of_rows: (list) you want filled with file data:</w:t>
              </w:r>
            </w:ins>
          </w:p>
          <w:p w14:paraId="2D2CF695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05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06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(list) of dictionary rows</w:t>
              </w:r>
            </w:ins>
          </w:p>
          <w:p w14:paraId="30FC86F3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07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08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62D1E36E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09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10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TODO: Add Code Here!</w:t>
              </w:r>
            </w:ins>
          </w:p>
          <w:p w14:paraId="290ED3EB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11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12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for row_dic in list_of_rows:  # Remove task</w:t>
              </w:r>
            </w:ins>
          </w:p>
          <w:p w14:paraId="38E4B9DC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13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14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if row_dic["Task"].lower() == task.lower():</w:t>
              </w:r>
            </w:ins>
          </w:p>
          <w:p w14:paraId="39BAFE72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15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16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print("\n\tRemoved task: '" + row_dic["Task"] +</w:t>
              </w:r>
            </w:ins>
          </w:p>
          <w:p w14:paraId="55C026DE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17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18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"(" + row_dic["Priority"] + ")'")</w:t>
              </w:r>
            </w:ins>
          </w:p>
          <w:p w14:paraId="479FE91E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19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20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list_of_rows.remove(row_dic)</w:t>
              </w:r>
            </w:ins>
          </w:p>
          <w:p w14:paraId="5CBEEEE6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21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22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print("\n\tlist_of_rows = " + str(list_of_rows))</w:t>
              </w:r>
            </w:ins>
          </w:p>
          <w:p w14:paraId="23DFE6F1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23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24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temp_debugging</w:t>
              </w:r>
            </w:ins>
          </w:p>
          <w:p w14:paraId="5FAB68EA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25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26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print("\n\ttable_lst = " + str(table_lst))  # temp_debugging</w:t>
              </w:r>
            </w:ins>
          </w:p>
          <w:p w14:paraId="5E11EDF0" w14:textId="4AE5490B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27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28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return list_of_rows</w:t>
              </w:r>
            </w:ins>
          </w:p>
          <w:p w14:paraId="70E1E980" w14:textId="77777777" w:rsid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29" w:author="Bambi C" w:date="2022-08-14T20:20:00Z"/>
                <w:rFonts w:ascii="Consolas" w:hAnsi="Consolas" w:cs="Consolas"/>
                <w:iCs w:val="0"/>
                <w:color w:val="000000" w:themeColor="text1"/>
              </w:rPr>
            </w:pPr>
          </w:p>
          <w:p w14:paraId="5C9E3D4C" w14:textId="77777777" w:rsidR="00624FB4" w:rsidRPr="00FD2A64" w:rsidRDefault="00624FB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30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25C7C11F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31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32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Presentation (Input/Output)  ----------------------------------- #</w:t>
              </w:r>
            </w:ins>
          </w:p>
          <w:p w14:paraId="7B489235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33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34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class IO:</w:t>
              </w:r>
            </w:ins>
          </w:p>
          <w:p w14:paraId="2A1DF431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35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36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""" Performs Input and Output tasks """</w:t>
              </w:r>
            </w:ins>
          </w:p>
          <w:p w14:paraId="5A2DB5DE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37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26A6FD16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38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39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6F47FCFF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40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41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input_task_to_remove():</w:t>
              </w:r>
            </w:ins>
          </w:p>
          <w:p w14:paraId="37C1B1D5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42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43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 Gets the task name to be removed from the list</w:t>
              </w:r>
            </w:ins>
          </w:p>
          <w:p w14:paraId="1CD00123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44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72C85D80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45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46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(string) with task</w:t>
              </w:r>
            </w:ins>
          </w:p>
          <w:p w14:paraId="0BB7E3C6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47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48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28A9E88A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49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50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task = str(input("\nTask to remove?: ")).strip()</w:t>
              </w:r>
            </w:ins>
          </w:p>
          <w:p w14:paraId="194AC629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51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52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print("\n\tIO.input_task_to_remove(task) = " + task)</w:t>
              </w:r>
            </w:ins>
          </w:p>
          <w:p w14:paraId="64A0C612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53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54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temp_debugging</w:t>
              </w:r>
            </w:ins>
          </w:p>
          <w:p w14:paraId="06DB7CB4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55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56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return task</w:t>
              </w:r>
            </w:ins>
          </w:p>
          <w:p w14:paraId="2D4BC8E7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57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4F6712A5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58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59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Main Body of Script  ------------------------------------------- #</w:t>
              </w:r>
            </w:ins>
          </w:p>
          <w:p w14:paraId="40431DC8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60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69DA5353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61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62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Step 1 - When the program starts, Load data from ToDoFile.txt.</w:t>
              </w:r>
            </w:ins>
          </w:p>
          <w:p w14:paraId="77BB96E7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63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72991081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64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751B16FA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65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66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Step 2 - Display a menu of choices to the user</w:t>
              </w:r>
            </w:ins>
          </w:p>
          <w:p w14:paraId="2B4D673D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67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537E50B9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68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2FEBA093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69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70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Step 3 Show current data</w:t>
              </w:r>
            </w:ins>
          </w:p>
          <w:p w14:paraId="7D7BF94C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71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1817C6E8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72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63367424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73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74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Step 4 - Process user's menu choice</w:t>
              </w:r>
            </w:ins>
          </w:p>
          <w:p w14:paraId="3B127C52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75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76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print("\n\tUser selected: \tOption 2 - 'Remove an existing task'")</w:t>
              </w:r>
            </w:ins>
          </w:p>
          <w:p w14:paraId="4F381733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77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78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temp_debugging</w:t>
              </w:r>
            </w:ins>
          </w:p>
          <w:p w14:paraId="35DEEF52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79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448FF6EE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80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81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while True:  # temp_debugging</w:t>
              </w:r>
            </w:ins>
          </w:p>
          <w:p w14:paraId="6200CFA4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82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83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print("\n\tlist_of_rows = " + str(list_of_rows))</w:t>
              </w:r>
            </w:ins>
          </w:p>
          <w:p w14:paraId="542AB5D9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84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85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temp_debugging</w:t>
              </w:r>
            </w:ins>
          </w:p>
          <w:p w14:paraId="058F158F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86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87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print("\n\ttable_lst = " + str(table_lst))  # temp_debugging</w:t>
              </w:r>
            </w:ins>
          </w:p>
          <w:p w14:paraId="5D3ACC9D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88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89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print("\n\tCall 1: \t\tProcessor.input_task_to_remove")</w:t>
              </w:r>
            </w:ins>
          </w:p>
          <w:p w14:paraId="33C88FAF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90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91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temp_debugging</w:t>
              </w:r>
            </w:ins>
          </w:p>
          <w:p w14:paraId="303CEE96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92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93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task = IO.input_task_to_remove()</w:t>
              </w:r>
            </w:ins>
          </w:p>
          <w:p w14:paraId="2C99CB4F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94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</w:p>
          <w:p w14:paraId="23194EDF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95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96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print("\n\tCall 2: \t\tProcessor.remove_data_from_list()")</w:t>
              </w:r>
            </w:ins>
          </w:p>
          <w:p w14:paraId="1CF38B31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97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898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temp_debugging</w:t>
              </w:r>
            </w:ins>
          </w:p>
          <w:p w14:paraId="462FA9E5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899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900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table_lst = Processor.remove_data_from_list(task=task,</w:t>
              </w:r>
            </w:ins>
          </w:p>
          <w:p w14:paraId="2D95A0E4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01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902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                     list_of_rows=</w:t>
              </w:r>
            </w:ins>
          </w:p>
          <w:p w14:paraId="604A177A" w14:textId="77777777" w:rsidR="00FD2A64" w:rsidRPr="00FD2A64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03" w:author="Bambi C" w:date="2022-08-14T19:10:00Z"/>
                <w:rFonts w:ascii="Consolas" w:hAnsi="Consolas" w:cs="Consolas"/>
                <w:iCs w:val="0"/>
                <w:color w:val="000000" w:themeColor="text1"/>
              </w:rPr>
            </w:pPr>
            <w:ins w:id="1904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                     table_lst)</w:t>
              </w:r>
            </w:ins>
          </w:p>
          <w:p w14:paraId="1492A2EC" w14:textId="15739C8F" w:rsidR="00816BC4" w:rsidRPr="00BB3E5B" w:rsidRDefault="00FD2A64" w:rsidP="00FD2A6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ins w:id="1905" w:author="Bambi C" w:date="2022-08-14T19:1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print("\n\t\\end Option 2 loop.")  # temp_debugging</w:t>
              </w:r>
            </w:ins>
          </w:p>
        </w:tc>
      </w:tr>
    </w:tbl>
    <w:p w14:paraId="3212F755" w14:textId="0E5979E2" w:rsidR="00B7734C" w:rsidDel="005A6A64" w:rsidRDefault="0091215B" w:rsidP="009E33F3">
      <w:pPr>
        <w:pStyle w:val="Caption"/>
        <w:rPr>
          <w:del w:id="1906" w:author="Bambi C" w:date="2022-08-14T19:05:00Z"/>
        </w:rPr>
      </w:pPr>
      <w:bookmarkStart w:id="1907" w:name="_Ref110361044"/>
      <w:r>
        <w:lastRenderedPageBreak/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r w:rsidR="003B010A">
        <w:rPr>
          <w:noProof/>
        </w:rPr>
        <w:t>15</w:t>
      </w:r>
      <w:r w:rsidR="00DE6474">
        <w:rPr>
          <w:noProof/>
        </w:rPr>
        <w:fldChar w:fldCharType="end"/>
      </w:r>
      <w:bookmarkEnd w:id="1907"/>
      <w:r>
        <w:t>. Source code to write list table data to text file and quit the program</w:t>
      </w:r>
    </w:p>
    <w:p w14:paraId="65BE39EC" w14:textId="1BC19167" w:rsidR="0050052F" w:rsidDel="00955940" w:rsidRDefault="00530A33" w:rsidP="00BA272F">
      <w:pPr>
        <w:shd w:val="clear" w:color="auto" w:fill="FFFF00"/>
        <w:rPr>
          <w:del w:id="1908" w:author="Bambi C" w:date="2022-08-14T19:03:00Z"/>
        </w:rPr>
      </w:pPr>
      <w:del w:id="1909" w:author="Bambi C" w:date="2022-08-14T19:05:00Z">
        <w:r w:rsidDel="005A6A64">
          <w:delText>From the user’s perspective, the mechanics of this function are nearly identical to Assignment04</w:delText>
        </w:r>
        <w:r w:rsidR="00CB71A5" w:rsidDel="005A6A64">
          <w:delText xml:space="preserve"> </w:delText>
        </w:r>
        <w:r w:rsidDel="005A6A64">
          <w:delText>(</w:delText>
        </w:r>
        <w:r w:rsidR="00903E18" w:rsidRPr="00903E18" w:rsidDel="005A6A64">
          <w:fldChar w:fldCharType="begin"/>
        </w:r>
        <w:r w:rsidR="00903E18" w:rsidRPr="00903E18" w:rsidDel="005A6A64">
          <w:delInstrText xml:space="preserve"> REF _Ref110360043 \h </w:delInstrText>
        </w:r>
        <w:r w:rsidR="007068B3" w:rsidDel="005A6A64">
          <w:delInstrText xml:space="preserve"> \* MERGEFORMAT </w:delInstrText>
        </w:r>
        <w:r w:rsidR="00903E18" w:rsidRPr="00903E18" w:rsidDel="005A6A64">
          <w:fldChar w:fldCharType="separate"/>
        </w:r>
        <w:r w:rsidR="00903E18" w:rsidRPr="00903E18" w:rsidDel="005A6A64">
          <w:delText>Figure 14</w:delText>
        </w:r>
        <w:r w:rsidR="00903E18" w:rsidRPr="00903E18" w:rsidDel="005A6A64">
          <w:fldChar w:fldCharType="end"/>
        </w:r>
        <w:r w:rsidDel="005A6A64">
          <w:delText>).</w:delText>
        </w:r>
        <w:r w:rsidR="00CB71A5" w:rsidDel="005A6A64">
          <w:delText xml:space="preserve"> The prompt </w:delText>
        </w:r>
        <w:r w:rsidR="005515EF" w:rsidDel="005A6A64">
          <w:delText xml:space="preserve">for the user to input </w:delText>
        </w:r>
        <w:r w:rsidR="00CB71A5" w:rsidDel="005A6A64">
          <w:delText>Household Item is replaced with Task and</w:delText>
        </w:r>
        <w:r w:rsidR="00EF0B93" w:rsidDel="005A6A64">
          <w:delText xml:space="preserve"> the </w:delText>
        </w:r>
        <w:r w:rsidR="005515EF" w:rsidDel="005A6A64">
          <w:delText>prompt to input</w:delText>
        </w:r>
        <w:r w:rsidR="00CB71A5" w:rsidDel="005A6A64">
          <w:delText xml:space="preserve"> Estimated Value </w:delText>
        </w:r>
        <w:r w:rsidR="00DB3830" w:rsidDel="005A6A64">
          <w:delText>is replaced with Priority.</w:delText>
        </w:r>
      </w:del>
    </w:p>
    <w:p w14:paraId="58DCE794" w14:textId="6F5D0294" w:rsidR="008E6F01" w:rsidDel="00C24BB3" w:rsidRDefault="008E6F01" w:rsidP="00BA272F">
      <w:pPr>
        <w:keepNext/>
        <w:rPr>
          <w:del w:id="1910" w:author="Bambi C" w:date="2022-08-14T12:04:00Z"/>
        </w:rPr>
      </w:pPr>
    </w:p>
    <w:p w14:paraId="642D482D" w14:textId="491B4A12" w:rsidR="0050052F" w:rsidRPr="0050052F" w:rsidDel="00C24BB3" w:rsidRDefault="008E6F01" w:rsidP="008E6F01">
      <w:pPr>
        <w:pStyle w:val="Caption"/>
        <w:rPr>
          <w:del w:id="1911" w:author="Bambi C" w:date="2022-08-14T12:04:00Z"/>
        </w:rPr>
      </w:pPr>
      <w:del w:id="1912" w:author="Bambi C" w:date="2022-08-14T12:04:00Z">
        <w:r w:rsidDel="00C24BB3">
          <w:delText xml:space="preserve">Figure </w:delText>
        </w:r>
        <w:r w:rsidR="00DE6474" w:rsidDel="00C24BB3">
          <w:fldChar w:fldCharType="begin"/>
        </w:r>
        <w:r w:rsidR="00DE6474" w:rsidDel="00C24BB3">
          <w:delInstrText xml:space="preserve"> SEQ Figure \* ARABIC </w:delInstrText>
        </w:r>
        <w:r w:rsidR="00DE6474" w:rsidDel="00C24BB3">
          <w:fldChar w:fldCharType="separate"/>
        </w:r>
        <w:r w:rsidDel="00C24BB3">
          <w:rPr>
            <w:noProof/>
          </w:rPr>
          <w:delText>16</w:delText>
        </w:r>
        <w:r w:rsidR="00DE6474" w:rsidDel="00C24BB3">
          <w:rPr>
            <w:noProof/>
          </w:rPr>
          <w:fldChar w:fldCharType="end"/>
        </w:r>
        <w:r w:rsidDel="00C24BB3">
          <w:delText>. Screen capture of user adding data</w:delText>
        </w:r>
      </w:del>
    </w:p>
    <w:p w14:paraId="265C000B" w14:textId="0043DDE4" w:rsidR="00D81B5B" w:rsidDel="00C24BB3" w:rsidRDefault="005561E7" w:rsidP="00BA272F">
      <w:pPr>
        <w:shd w:val="clear" w:color="auto" w:fill="FFFF00"/>
        <w:rPr>
          <w:del w:id="1913" w:author="Bambi C" w:date="2022-08-14T12:04:00Z"/>
        </w:rPr>
      </w:pPr>
      <w:del w:id="1914" w:author="Bambi C" w:date="2022-08-14T19:03:00Z">
        <w:r w:rsidRPr="00BA272F" w:rsidDel="00955940">
          <w:delText xml:space="preserve">The user can enter “M” or “m” into </w:delText>
        </w:r>
        <w:r w:rsidR="00D81B5B" w:rsidRPr="00BA272F" w:rsidDel="00955940">
          <w:delText>either prompt to return to the menu</w:delText>
        </w:r>
        <w:r w:rsidR="00D55DDA" w:rsidDel="00955940">
          <w:delText xml:space="preserve"> (</w:delText>
        </w:r>
        <w:r w:rsidR="00D55DDA" w:rsidDel="00955940">
          <w:fldChar w:fldCharType="begin"/>
        </w:r>
        <w:r w:rsidR="00D55DDA" w:rsidDel="00955940">
          <w:delInstrText xml:space="preserve"> REF _Ref111009195 \h </w:delInstrText>
        </w:r>
        <w:r w:rsidR="00D55DDA" w:rsidDel="00955940">
          <w:fldChar w:fldCharType="separate"/>
        </w:r>
        <w:r w:rsidR="00D55DDA" w:rsidDel="00955940">
          <w:delText xml:space="preserve">Figure </w:delText>
        </w:r>
        <w:r w:rsidR="00D55DDA" w:rsidDel="00955940">
          <w:rPr>
            <w:noProof/>
          </w:rPr>
          <w:delText>17</w:delText>
        </w:r>
        <w:r w:rsidR="00D55DDA" w:rsidDel="00955940">
          <w:fldChar w:fldCharType="end"/>
        </w:r>
        <w:r w:rsidR="00D55DDA" w:rsidDel="00955940">
          <w:delText>)</w:delText>
        </w:r>
        <w:r w:rsidR="00D81B5B" w:rsidRPr="00BA272F" w:rsidDel="00955940">
          <w:delText>.</w:delText>
        </w:r>
      </w:del>
    </w:p>
    <w:p w14:paraId="245BF14B" w14:textId="029D86D4" w:rsidR="008E6F01" w:rsidRDefault="008E6F01" w:rsidP="005A6A64">
      <w:pPr>
        <w:pStyle w:val="Caption"/>
        <w:pPrChange w:id="1915" w:author="Bambi C" w:date="2022-08-14T19:05:00Z">
          <w:pPr>
            <w:keepNext/>
          </w:pPr>
        </w:pPrChange>
      </w:pPr>
    </w:p>
    <w:p w14:paraId="4BAB8DC9" w14:textId="282A44EC" w:rsidR="00F742CE" w:rsidDel="00C24BB3" w:rsidRDefault="008E6F01" w:rsidP="00BA272F">
      <w:pPr>
        <w:pStyle w:val="Caption"/>
        <w:rPr>
          <w:del w:id="1916" w:author="Bambi C" w:date="2022-08-14T12:04:00Z"/>
        </w:rPr>
      </w:pPr>
      <w:bookmarkStart w:id="1917" w:name="_Ref111009195"/>
      <w:del w:id="1918" w:author="Bambi C" w:date="2022-08-14T12:04:00Z">
        <w:r w:rsidDel="00C24BB3">
          <w:delText xml:space="preserve">Figure </w:delText>
        </w:r>
        <w:r w:rsidR="00DE6474" w:rsidDel="00C24BB3">
          <w:fldChar w:fldCharType="begin"/>
        </w:r>
        <w:r w:rsidR="00DE6474" w:rsidDel="00C24BB3">
          <w:delInstrText xml:space="preserve"> SEQ Figure \* ARABIC </w:delInstrText>
        </w:r>
        <w:r w:rsidR="00DE6474" w:rsidDel="00C24BB3">
          <w:fldChar w:fldCharType="separate"/>
        </w:r>
        <w:r w:rsidDel="00C24BB3">
          <w:rPr>
            <w:noProof/>
          </w:rPr>
          <w:delText>17</w:delText>
        </w:r>
        <w:r w:rsidR="00DE6474" w:rsidDel="00C24BB3">
          <w:rPr>
            <w:noProof/>
          </w:rPr>
          <w:fldChar w:fldCharType="end"/>
        </w:r>
        <w:bookmarkEnd w:id="1917"/>
        <w:r w:rsidDel="00C24BB3">
          <w:delText>. Screen capture of user returning to menu from option 1</w:delText>
        </w:r>
      </w:del>
    </w:p>
    <w:p w14:paraId="151E2176" w14:textId="652B02B6" w:rsidR="002E4688" w:rsidRDefault="002E4688" w:rsidP="002E4688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Pr="000527C0">
        <w:t>Table of Contents</w:t>
      </w:r>
      <w:r w:rsidRPr="000527C0">
        <w:fldChar w:fldCharType="end"/>
      </w:r>
      <w:r w:rsidRPr="000527C0">
        <w:t>]</w:t>
      </w:r>
    </w:p>
    <w:p w14:paraId="2EACFA1D" w14:textId="7B6A4988" w:rsidR="000F160E" w:rsidRPr="00E67DD3" w:rsidRDefault="00EB6819" w:rsidP="00EB6819">
      <w:pPr>
        <w:pStyle w:val="Heading4"/>
      </w:pPr>
      <w:bookmarkStart w:id="1919" w:name="_Toc111401793"/>
      <w:ins w:id="1920" w:author="Bambi C" w:date="2022-08-14T13:59:00Z">
        <w:r w:rsidRPr="00EB6819">
          <w:t>Menu option 3 – Save data to file</w:t>
        </w:r>
      </w:ins>
      <w:bookmarkEnd w:id="1919"/>
    </w:p>
    <w:p w14:paraId="09E92AE3" w14:textId="3D0BBE98" w:rsidR="00037B5C" w:rsidRDefault="00037B5C" w:rsidP="00037B5C">
      <w:pPr>
        <w:rPr>
          <w:ins w:id="1921" w:author="Bambi C" w:date="2022-08-14T19:11:00Z"/>
          <w:i/>
          <w:iCs w:val="0"/>
        </w:rPr>
      </w:pPr>
      <w:r w:rsidRPr="000105A7">
        <w:rPr>
          <w:i/>
          <w:iCs w:val="0"/>
        </w:rPr>
        <w:t xml:space="preserve">Requirement </w:t>
      </w:r>
      <w:ins w:id="1922" w:author="Bambi C" w:date="2022-08-14T14:07:00Z">
        <w:r w:rsidR="00221227" w:rsidRPr="000105A7">
          <w:rPr>
            <w:i/>
            <w:iCs w:val="0"/>
          </w:rPr>
          <w:t>6</w:t>
        </w:r>
      </w:ins>
      <w:del w:id="1923" w:author="Bambi C" w:date="2022-08-14T14:07:00Z">
        <w:r w:rsidRPr="000105A7" w:rsidDel="00221227">
          <w:rPr>
            <w:i/>
            <w:iCs w:val="0"/>
          </w:rPr>
          <w:delText>5</w:delText>
        </w:r>
      </w:del>
      <w:r w:rsidRPr="000105A7">
        <w:rPr>
          <w:i/>
          <w:iCs w:val="0"/>
        </w:rPr>
        <w:t xml:space="preserve">: </w:t>
      </w:r>
      <w:ins w:id="1924" w:author="Bambi C" w:date="2022-08-14T14:07:00Z">
        <w:r w:rsidR="00221227" w:rsidRPr="000105A7">
          <w:rPr>
            <w:i/>
            <w:iCs w:val="0"/>
            <w:rPrChange w:id="1925" w:author="Bambi C" w:date="2022-08-14T19:04:00Z">
              <w:rPr/>
            </w:rPrChange>
          </w:rPr>
          <w:t xml:space="preserve">Process user’s menu choice (Step 4) – </w:t>
        </w:r>
      </w:ins>
      <w:ins w:id="1926" w:author="Bambi C" w:date="2022-08-14T14:08:00Z">
        <w:r w:rsidR="00221227" w:rsidRPr="000105A7">
          <w:rPr>
            <w:i/>
            <w:iCs w:val="0"/>
            <w:rPrChange w:id="1927" w:author="Bambi C" w:date="2022-08-14T19:04:00Z">
              <w:rPr/>
            </w:rPrChange>
          </w:rPr>
          <w:t>Save data to file</w:t>
        </w:r>
      </w:ins>
      <w:ins w:id="1928" w:author="Bambi C" w:date="2022-08-14T14:07:00Z">
        <w:r w:rsidR="00221227" w:rsidRPr="000105A7">
          <w:rPr>
            <w:i/>
            <w:iCs w:val="0"/>
            <w:rPrChange w:id="1929" w:author="Bambi C" w:date="2022-08-14T19:04:00Z">
              <w:rPr/>
            </w:rPrChange>
          </w:rPr>
          <w:t xml:space="preserve"> (Menu option </w:t>
        </w:r>
      </w:ins>
      <w:ins w:id="1930" w:author="Bambi C" w:date="2022-08-14T14:08:00Z">
        <w:r w:rsidR="00221227" w:rsidRPr="000105A7">
          <w:rPr>
            <w:i/>
            <w:iCs w:val="0"/>
            <w:rPrChange w:id="1931" w:author="Bambi C" w:date="2022-08-14T19:04:00Z">
              <w:rPr/>
            </w:rPrChange>
          </w:rPr>
          <w:t>3</w:t>
        </w:r>
      </w:ins>
      <w:ins w:id="1932" w:author="Bambi C" w:date="2022-08-14T14:07:00Z">
        <w:r w:rsidR="00221227" w:rsidRPr="000105A7">
          <w:rPr>
            <w:i/>
            <w:iCs w:val="0"/>
            <w:rPrChange w:id="1933" w:author="Bambi C" w:date="2022-08-14T19:04:00Z">
              <w:rPr/>
            </w:rPrChange>
          </w:rPr>
          <w:t>)</w:t>
        </w:r>
      </w:ins>
    </w:p>
    <w:p w14:paraId="2EF1C708" w14:textId="5762EC52" w:rsidR="00477A6E" w:rsidRPr="000105A7" w:rsidRDefault="00477A6E" w:rsidP="00037B5C">
      <w:pPr>
        <w:rPr>
          <w:i/>
          <w:iCs w:val="0"/>
        </w:rPr>
      </w:pPr>
      <w:ins w:id="1934" w:author="Bambi C" w:date="2022-08-14T19:11:00Z">
        <w:r>
          <w:rPr>
            <w:i/>
            <w:iCs w:val="0"/>
          </w:rPr>
          <w:t xml:space="preserve">Module: </w:t>
        </w:r>
      </w:ins>
      <w:ins w:id="1935" w:author="Bambi C" w:date="2022-08-14T19:12:00Z">
        <w:r w:rsidR="00164C2B">
          <w:rPr>
            <w:i/>
            <w:iCs w:val="0"/>
          </w:rPr>
          <w:t>write.py</w:t>
        </w:r>
      </w:ins>
    </w:p>
    <w:p w14:paraId="0384395D" w14:textId="4472D1B6" w:rsidR="001E4426" w:rsidRPr="001E4426" w:rsidRDefault="004C50AF" w:rsidP="001E4426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rFonts w:cstheme="minorHAnsi"/>
          <w:iCs w:val="0"/>
          <w:color w:val="000000" w:themeColor="text1"/>
          <w:rPrChange w:id="1936" w:author="Bambi C" w:date="2022-08-14T19:53:00Z">
            <w:rPr>
              <w:rFonts w:cstheme="minorHAnsi"/>
            </w:rPr>
          </w:rPrChange>
        </w:rPr>
        <w:pPrChange w:id="1937" w:author="Bambi C" w:date="2022-08-14T19:53:00Z">
          <w:pPr>
            <w:keepNext/>
            <w:shd w:val="clear" w:color="auto" w:fill="FFFF00"/>
            <w:tabs>
              <w:tab w:val="left" w:pos="560"/>
              <w:tab w:val="left" w:pos="1120"/>
              <w:tab w:val="left" w:pos="1680"/>
              <w:tab w:val="left" w:pos="2240"/>
              <w:tab w:val="left" w:pos="2800"/>
              <w:tab w:val="left" w:pos="3360"/>
              <w:tab w:val="left" w:pos="3920"/>
              <w:tab w:val="left" w:pos="4480"/>
              <w:tab w:val="left" w:pos="5040"/>
              <w:tab w:val="left" w:pos="5600"/>
              <w:tab w:val="left" w:pos="6160"/>
              <w:tab w:val="left" w:pos="6720"/>
            </w:tabs>
            <w:autoSpaceDE w:val="0"/>
            <w:autoSpaceDN w:val="0"/>
            <w:adjustRightInd w:val="0"/>
            <w:ind w:right="10"/>
          </w:pPr>
        </w:pPrChange>
      </w:pPr>
      <w:ins w:id="1938" w:author="Bambi C" w:date="2022-08-14T19:35:00Z">
        <w:r>
          <w:lastRenderedPageBreak/>
          <w:t>For this module to</w:t>
        </w:r>
      </w:ins>
      <w:ins w:id="1939" w:author="Bambi C" w:date="2022-08-14T19:36:00Z">
        <w:r w:rsidR="00F25F12">
          <w:t xml:space="preserve"> function without opening a data, I hardcoded simulated values </w:t>
        </w:r>
      </w:ins>
      <w:ins w:id="1940" w:author="Bambi C" w:date="2022-08-14T19:47:00Z">
        <w:r w:rsidR="00E933CC">
          <w:t xml:space="preserve">(task and priority) </w:t>
        </w:r>
      </w:ins>
      <w:ins w:id="1941" w:author="Bambi C" w:date="2022-08-14T19:36:00Z">
        <w:r w:rsidR="00C22B01">
          <w:t xml:space="preserve">for the list </w:t>
        </w:r>
        <w:r w:rsidR="00C22B01" w:rsidRPr="00250DE3">
          <w:rPr>
            <w:rFonts w:ascii="Consolas" w:hAnsi="Consolas" w:cs="Consolas"/>
            <w:iCs w:val="0"/>
            <w:color w:val="000000" w:themeColor="text1"/>
          </w:rPr>
          <w:t>table_lst</w:t>
        </w:r>
        <w:r w:rsidR="00C22B01">
          <w:t xml:space="preserve"> </w:t>
        </w:r>
      </w:ins>
      <w:del w:id="1942" w:author="Bambi C" w:date="2022-08-14T19:35:00Z">
        <w:r w:rsidR="000C0735" w:rsidDel="004C50AF">
          <w:delText xml:space="preserve">Rather than limiting the user </w:delText>
        </w:r>
        <w:r w:rsidR="005E58B3" w:rsidDel="004C50AF">
          <w:delText>to</w:delText>
        </w:r>
        <w:r w:rsidR="000C0735" w:rsidDel="004C50AF">
          <w:delText xml:space="preserve"> only removing “new</w:delText>
        </w:r>
        <w:r w:rsidR="00AB4491" w:rsidDel="004C50AF">
          <w:delText xml:space="preserve"> item”, I decided to enable the user to remove</w:delText>
        </w:r>
        <w:r w:rsidR="005E58B3" w:rsidDel="004C50AF">
          <w:delText xml:space="preserve"> data that </w:delText>
        </w:r>
        <w:r w:rsidR="0019299B" w:rsidDel="004C50AF">
          <w:delText xml:space="preserve">was already stored in the data file </w:delText>
        </w:r>
        <w:r w:rsidR="00BC6219" w:rsidDel="004C50AF">
          <w:delText xml:space="preserve">(Section </w:delText>
        </w:r>
        <w:r w:rsidR="00BC6219" w:rsidDel="004C50AF">
          <w:fldChar w:fldCharType="begin"/>
        </w:r>
        <w:r w:rsidR="00BC6219" w:rsidDel="004C50AF">
          <w:delInstrText xml:space="preserve"> REF _Ref110947213 \r \h </w:delInstrText>
        </w:r>
        <w:r w:rsidR="005B74F5" w:rsidDel="004C50AF">
          <w:delInstrText xml:space="preserve"> \* MERGEFORMAT </w:delInstrText>
        </w:r>
        <w:r w:rsidR="00BC6219" w:rsidDel="004C50AF">
          <w:fldChar w:fldCharType="separate"/>
        </w:r>
        <w:r w:rsidR="00BC6219" w:rsidDel="004C50AF">
          <w:delText>4.2.2.3</w:delText>
        </w:r>
        <w:r w:rsidR="00BC6219" w:rsidDel="004C50AF">
          <w:fldChar w:fldCharType="end"/>
        </w:r>
        <w:r w:rsidR="00BC6219" w:rsidDel="004C50AF">
          <w:delText xml:space="preserve">) </w:delText>
        </w:r>
        <w:r w:rsidR="0019299B" w:rsidDel="004C50AF">
          <w:delText>as well as any new data they had entered</w:delText>
        </w:r>
        <w:r w:rsidR="00D42DCE" w:rsidDel="004C50AF">
          <w:delText xml:space="preserve"> (Section </w:delText>
        </w:r>
        <w:r w:rsidR="00BC6219" w:rsidDel="004C50AF">
          <w:fldChar w:fldCharType="begin"/>
        </w:r>
        <w:r w:rsidR="00BC6219" w:rsidDel="004C50AF">
          <w:delInstrText xml:space="preserve"> REF _Ref110947193 \r \h </w:delInstrText>
        </w:r>
        <w:r w:rsidR="005B74F5" w:rsidDel="004C50AF">
          <w:delInstrText xml:space="preserve"> \* MERGEFORMAT </w:delInstrText>
        </w:r>
        <w:r w:rsidR="00BC6219" w:rsidDel="004C50AF">
          <w:fldChar w:fldCharType="separate"/>
        </w:r>
        <w:r w:rsidR="00BC6219" w:rsidDel="004C50AF">
          <w:delText>4.2.2.4</w:delText>
        </w:r>
        <w:r w:rsidR="00BC6219" w:rsidDel="004C50AF">
          <w:fldChar w:fldCharType="end"/>
        </w:r>
        <w:r w:rsidR="00D42DCE" w:rsidDel="004C50AF">
          <w:delText>)</w:delText>
        </w:r>
        <w:r w:rsidR="00AB4491" w:rsidDel="004C50AF">
          <w:delText xml:space="preserve">. </w:delText>
        </w:r>
        <w:r w:rsidR="002E2338" w:rsidDel="004C50AF">
          <w:delText xml:space="preserve">If I wanted to limit the user to removing only new items, then I would have created another list table </w:delText>
        </w:r>
        <w:r w:rsidR="0079701E" w:rsidDel="004C50AF">
          <w:delText xml:space="preserve">for new items (e.g., </w:delText>
        </w:r>
        <w:r w:rsidR="0079701E" w:rsidRPr="00EB7A0A" w:rsidDel="004C50AF">
          <w:rPr>
            <w:rFonts w:ascii="Consolas" w:hAnsi="Consolas" w:cs="Consolas"/>
            <w:iCs w:val="0"/>
            <w:color w:val="000000" w:themeColor="text1"/>
          </w:rPr>
          <w:delText>lstTable</w:delText>
        </w:r>
        <w:r w:rsidR="0079701E" w:rsidDel="004C50AF">
          <w:rPr>
            <w:rFonts w:ascii="Consolas" w:hAnsi="Consolas" w:cs="Consolas"/>
            <w:iCs w:val="0"/>
            <w:color w:val="000000" w:themeColor="text1"/>
          </w:rPr>
          <w:delText>New</w:delText>
        </w:r>
        <w:r w:rsidR="0079701E" w:rsidRPr="00BA272F" w:rsidDel="004C50AF">
          <w:rPr>
            <w:rFonts w:cstheme="minorHAnsi"/>
            <w:iCs w:val="0"/>
            <w:color w:val="000000" w:themeColor="text1"/>
          </w:rPr>
          <w:delText>)</w:delText>
        </w:r>
        <w:r w:rsidR="00AD2E4C" w:rsidDel="004C50AF">
          <w:rPr>
            <w:rFonts w:cstheme="minorHAnsi"/>
            <w:iCs w:val="0"/>
            <w:color w:val="000000" w:themeColor="text1"/>
          </w:rPr>
          <w:delText xml:space="preserve">, then when saving data, I would </w:delText>
        </w:r>
        <w:r w:rsidR="00CB5B5E" w:rsidDel="004C50AF">
          <w:rPr>
            <w:rFonts w:cstheme="minorHAnsi"/>
            <w:iCs w:val="0"/>
            <w:color w:val="000000" w:themeColor="text1"/>
          </w:rPr>
          <w:delText>open the data file in “append mode”</w:delText>
        </w:r>
        <w:r w:rsidR="00AE67E0" w:rsidDel="004C50AF">
          <w:rPr>
            <w:rFonts w:cstheme="minorHAnsi"/>
            <w:iCs w:val="0"/>
            <w:color w:val="000000" w:themeColor="text1"/>
          </w:rPr>
          <w:delText xml:space="preserve">, </w:delText>
        </w:r>
        <w:r w:rsidR="00AE67E0" w:rsidRPr="00BA272F" w:rsidDel="004C50AF">
          <w:rPr>
            <w:rFonts w:ascii="Consolas" w:hAnsi="Consolas" w:cs="Consolas"/>
            <w:iCs w:val="0"/>
            <w:color w:val="000000" w:themeColor="text1"/>
          </w:rPr>
          <w:delText>open(“ToDoList.txt”, “a”)</w:delText>
        </w:r>
        <w:r w:rsidR="00CB5B5E" w:rsidDel="004C50AF">
          <w:rPr>
            <w:rFonts w:cstheme="minorHAnsi"/>
            <w:iCs w:val="0"/>
            <w:color w:val="000000" w:themeColor="text1"/>
          </w:rPr>
          <w:delText>.</w:delText>
        </w:r>
        <w:r w:rsidR="003B1388" w:rsidDel="004C50AF">
          <w:rPr>
            <w:rFonts w:cstheme="minorHAnsi"/>
            <w:iCs w:val="0"/>
            <w:color w:val="000000" w:themeColor="text1"/>
          </w:rPr>
          <w:delText xml:space="preserve"> Additionally, I included the same code for displaying the data </w:delText>
        </w:r>
        <w:r w:rsidR="00660B8F" w:rsidDel="004C50AF">
          <w:rPr>
            <w:rFonts w:cstheme="minorHAnsi"/>
            <w:iCs w:val="0"/>
            <w:color w:val="000000" w:themeColor="text1"/>
          </w:rPr>
          <w:delText>to improve “ease of use” of this function</w:delText>
        </w:r>
      </w:del>
      <w:del w:id="1943" w:author="Bambi C" w:date="2022-08-14T19:36:00Z">
        <w:r w:rsidR="00660B8F" w:rsidDel="00C22B01">
          <w:rPr>
            <w:rFonts w:cstheme="minorHAnsi"/>
            <w:iCs w:val="0"/>
            <w:color w:val="000000" w:themeColor="text1"/>
          </w:rPr>
          <w:delText xml:space="preserve"> </w:delText>
        </w:r>
      </w:del>
      <w:r w:rsidR="00660B8F">
        <w:rPr>
          <w:rFonts w:cstheme="minorHAnsi"/>
          <w:iCs w:val="0"/>
          <w:color w:val="000000" w:themeColor="text1"/>
        </w:rPr>
        <w:t>(</w:t>
      </w:r>
      <w:r w:rsidR="00A15748">
        <w:rPr>
          <w:rFonts w:cstheme="minorHAnsi"/>
          <w:iCs w:val="0"/>
          <w:color w:val="000000" w:themeColor="text1"/>
        </w:rPr>
        <w:fldChar w:fldCharType="begin"/>
      </w:r>
      <w:r w:rsidR="00A15748">
        <w:rPr>
          <w:rFonts w:cstheme="minorHAnsi"/>
          <w:iCs w:val="0"/>
          <w:color w:val="000000" w:themeColor="text1"/>
        </w:rPr>
        <w:instrText xml:space="preserve"> REF _Ref110947696 \h </w:instrText>
      </w:r>
      <w:r w:rsidR="005B74F5">
        <w:rPr>
          <w:rFonts w:cstheme="minorHAnsi"/>
          <w:iCs w:val="0"/>
          <w:color w:val="000000" w:themeColor="text1"/>
        </w:rPr>
        <w:instrText xml:space="preserve"> \* MERGEFORMAT </w:instrText>
      </w:r>
      <w:r w:rsidR="00A15748">
        <w:rPr>
          <w:rFonts w:cstheme="minorHAnsi"/>
          <w:iCs w:val="0"/>
          <w:color w:val="000000" w:themeColor="text1"/>
        </w:rPr>
      </w:r>
      <w:r w:rsidR="00A15748">
        <w:rPr>
          <w:rFonts w:cstheme="minorHAnsi"/>
          <w:iCs w:val="0"/>
          <w:color w:val="000000" w:themeColor="text1"/>
        </w:rPr>
        <w:fldChar w:fldCharType="separate"/>
      </w:r>
      <w:ins w:id="1944" w:author="Bambi C" w:date="2022-08-14T19:03:00Z">
        <w:r w:rsidR="00955940">
          <w:t xml:space="preserve">Figure </w:t>
        </w:r>
        <w:r w:rsidR="00955940">
          <w:rPr>
            <w:noProof/>
          </w:rPr>
          <w:t>16</w:t>
        </w:r>
      </w:ins>
      <w:del w:id="1945" w:author="Bambi C" w:date="2022-08-14T19:03:00Z">
        <w:r w:rsidR="00A15748" w:rsidDel="00955940">
          <w:delText xml:space="preserve">Figure </w:delText>
        </w:r>
        <w:r w:rsidR="00A15748" w:rsidDel="00955940">
          <w:rPr>
            <w:noProof/>
          </w:rPr>
          <w:delText>18</w:delText>
        </w:r>
      </w:del>
      <w:r w:rsidR="00A15748">
        <w:rPr>
          <w:rFonts w:cstheme="minorHAnsi"/>
          <w:iCs w:val="0"/>
          <w:color w:val="000000" w:themeColor="text1"/>
        </w:rPr>
        <w:fldChar w:fldCharType="end"/>
      </w:r>
      <w:r w:rsidR="00660B8F">
        <w:rPr>
          <w:rFonts w:cstheme="minorHAnsi"/>
          <w:iCs w:val="0"/>
          <w:color w:val="000000" w:themeColor="text1"/>
        </w:rPr>
        <w:t>).</w:t>
      </w:r>
      <w:r w:rsidR="00C22396">
        <w:rPr>
          <w:rFonts w:cstheme="minorHAnsi"/>
          <w:iCs w:val="0"/>
          <w:color w:val="000000" w:themeColor="text1"/>
        </w:rPr>
        <w:t xml:space="preserve"> </w:t>
      </w:r>
      <w:ins w:id="1946" w:author="Bambi C" w:date="2022-08-14T19:48:00Z">
        <w:r w:rsidR="00E933CC">
          <w:rPr>
            <w:rFonts w:cstheme="minorHAnsi"/>
            <w:iCs w:val="0"/>
            <w:color w:val="000000" w:themeColor="text1"/>
          </w:rPr>
          <w:t>When this function is called, it “copies” the values from the list</w:t>
        </w:r>
      </w:ins>
      <w:ins w:id="1947" w:author="Bambi C" w:date="2022-08-14T19:49:00Z">
        <w:r w:rsidR="00330E14">
          <w:rPr>
            <w:rFonts w:cstheme="minorHAnsi"/>
            <w:iCs w:val="0"/>
            <w:color w:val="000000" w:themeColor="text1"/>
          </w:rPr>
          <w:t xml:space="preserve"> </w:t>
        </w:r>
        <w:r w:rsidR="00330E14" w:rsidRPr="00E933CC">
          <w:rPr>
            <w:rFonts w:ascii="Consolas" w:hAnsi="Consolas" w:cs="Consolas"/>
            <w:iCs w:val="0"/>
            <w:color w:val="000000" w:themeColor="text1"/>
          </w:rPr>
          <w:t>table_lst</w:t>
        </w:r>
        <w:r w:rsidR="00330E14">
          <w:rPr>
            <w:rFonts w:cstheme="minorHAnsi"/>
            <w:iCs w:val="0"/>
            <w:color w:val="000000" w:themeColor="text1"/>
          </w:rPr>
          <w:t xml:space="preserve"> </w:t>
        </w:r>
      </w:ins>
      <w:ins w:id="1948" w:author="Bambi C" w:date="2022-08-14T19:48:00Z">
        <w:r w:rsidR="00E933CC">
          <w:rPr>
            <w:rFonts w:cstheme="minorHAnsi"/>
            <w:iCs w:val="0"/>
            <w:color w:val="000000" w:themeColor="text1"/>
          </w:rPr>
          <w:t>to the list</w:t>
        </w:r>
      </w:ins>
      <w:ins w:id="1949" w:author="Bambi C" w:date="2022-08-14T19:49:00Z">
        <w:r w:rsidR="00330E14">
          <w:rPr>
            <w:rFonts w:cstheme="minorHAnsi"/>
            <w:iCs w:val="0"/>
            <w:color w:val="000000" w:themeColor="text1"/>
          </w:rPr>
          <w:t xml:space="preserve"> </w:t>
        </w:r>
        <w:r w:rsidR="00330E14" w:rsidRPr="00E933CC">
          <w:rPr>
            <w:rFonts w:ascii="Consolas" w:hAnsi="Consolas" w:cs="Consolas"/>
            <w:iCs w:val="0"/>
            <w:color w:val="000000" w:themeColor="text1"/>
          </w:rPr>
          <w:t>list_of_rows</w:t>
        </w:r>
      </w:ins>
      <w:ins w:id="1950" w:author="Bambi C" w:date="2022-08-14T19:48:00Z">
        <w:r w:rsidR="00DB6708">
          <w:rPr>
            <w:rFonts w:cstheme="minorHAnsi"/>
            <w:iCs w:val="0"/>
            <w:color w:val="000000" w:themeColor="text1"/>
          </w:rPr>
          <w:t xml:space="preserve">. The list </w:t>
        </w:r>
      </w:ins>
      <w:ins w:id="1951" w:author="Bambi C" w:date="2022-08-14T19:50:00Z">
        <w:r w:rsidR="00330E14" w:rsidRPr="00E933CC">
          <w:rPr>
            <w:rFonts w:ascii="Consolas" w:hAnsi="Consolas" w:cs="Consolas"/>
            <w:iCs w:val="0"/>
            <w:color w:val="000000" w:themeColor="text1"/>
          </w:rPr>
          <w:t>list_of_rows</w:t>
        </w:r>
        <w:r w:rsidR="00330E14">
          <w:rPr>
            <w:rFonts w:cstheme="minorHAnsi"/>
            <w:iCs w:val="0"/>
            <w:color w:val="000000" w:themeColor="text1"/>
          </w:rPr>
          <w:t xml:space="preserve"> </w:t>
        </w:r>
      </w:ins>
      <w:ins w:id="1952" w:author="Bambi C" w:date="2022-08-14T19:48:00Z">
        <w:r w:rsidR="00DB6708">
          <w:rPr>
            <w:rFonts w:cstheme="minorHAnsi"/>
            <w:iCs w:val="0"/>
            <w:color w:val="000000" w:themeColor="text1"/>
          </w:rPr>
          <w:t xml:space="preserve">only </w:t>
        </w:r>
        <w:r w:rsidR="00330E14">
          <w:rPr>
            <w:rFonts w:cstheme="minorHAnsi"/>
            <w:iCs w:val="0"/>
            <w:color w:val="000000" w:themeColor="text1"/>
          </w:rPr>
          <w:t>contains da</w:t>
        </w:r>
      </w:ins>
      <w:ins w:id="1953" w:author="Bambi C" w:date="2022-08-14T19:49:00Z">
        <w:r w:rsidR="00330E14">
          <w:rPr>
            <w:rFonts w:cstheme="minorHAnsi"/>
            <w:iCs w:val="0"/>
            <w:color w:val="000000" w:themeColor="text1"/>
          </w:rPr>
          <w:t>ta inside of the function</w:t>
        </w:r>
      </w:ins>
      <w:ins w:id="1954" w:author="Bambi C" w:date="2022-08-14T19:52:00Z">
        <w:r w:rsidR="001E4426">
          <w:rPr>
            <w:rFonts w:cstheme="minorHAnsi"/>
            <w:iCs w:val="0"/>
            <w:color w:val="000000" w:themeColor="text1"/>
          </w:rPr>
          <w:t>, at the global le</w:t>
        </w:r>
      </w:ins>
      <w:ins w:id="1955" w:author="Bambi C" w:date="2022-08-14T19:53:00Z">
        <w:r w:rsidR="001E4426">
          <w:rPr>
            <w:rFonts w:cstheme="minorHAnsi"/>
            <w:iCs w:val="0"/>
            <w:color w:val="000000" w:themeColor="text1"/>
          </w:rPr>
          <w:t xml:space="preserve">vel, it is empty: </w:t>
        </w:r>
        <w:r w:rsidR="001E4426" w:rsidRPr="00E933CC">
          <w:rPr>
            <w:rFonts w:ascii="Consolas" w:hAnsi="Consolas" w:cs="Consolas"/>
            <w:iCs w:val="0"/>
            <w:color w:val="000000" w:themeColor="text1"/>
          </w:rPr>
          <w:t>list_of_rows</w:t>
        </w:r>
        <w:r w:rsidR="001E4426">
          <w:rPr>
            <w:rFonts w:ascii="Consolas" w:hAnsi="Consolas" w:cs="Consolas"/>
            <w:iCs w:val="0"/>
            <w:color w:val="000000" w:themeColor="text1"/>
          </w:rPr>
          <w:t xml:space="preserve"> = []</w:t>
        </w:r>
      </w:ins>
      <w:ins w:id="1956" w:author="Bambi C" w:date="2022-08-14T19:49:00Z">
        <w:r w:rsidR="00330E14">
          <w:rPr>
            <w:rFonts w:cstheme="minorHAnsi"/>
            <w:iCs w:val="0"/>
            <w:color w:val="000000" w:themeColor="text1"/>
          </w:rPr>
          <w:t>.</w:t>
        </w:r>
      </w:ins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8"/>
      </w:tblGrid>
      <w:tr w:rsidR="00037B5C" w:rsidRPr="00BB3E5B" w14:paraId="2B233371" w14:textId="77777777" w:rsidTr="00330E14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09BAE2BE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57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58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# Data ----------------------------------------------------------- #</w:t>
              </w:r>
            </w:ins>
          </w:p>
          <w:p w14:paraId="61994AFE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59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60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# Declare variables and constants</w:t>
              </w:r>
            </w:ins>
          </w:p>
          <w:p w14:paraId="50DEE669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61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62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file_name_str = "ToDoFile.txt"  # The name of the data file</w:t>
              </w:r>
            </w:ins>
          </w:p>
          <w:p w14:paraId="123A38D1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63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64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file_obj = None  # An object that represents a file</w:t>
              </w:r>
            </w:ins>
          </w:p>
          <w:p w14:paraId="5EA26844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65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66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row_dic = {}  # A row of data separated into elements of a dictionary \</w:t>
              </w:r>
            </w:ins>
          </w:p>
          <w:p w14:paraId="1786D757" w14:textId="77777777" w:rsid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67" w:author="Bambi C" w:date="2022-08-14T19:50:00Z"/>
                <w:rFonts w:ascii="Consolas" w:hAnsi="Consolas" w:cs="Consolas"/>
                <w:iCs w:val="0"/>
                <w:color w:val="000000" w:themeColor="text1"/>
              </w:rPr>
            </w:pPr>
            <w:ins w:id="1968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# {Task,Priority}</w:t>
              </w:r>
            </w:ins>
          </w:p>
          <w:p w14:paraId="3FF01657" w14:textId="3AFF0CBC" w:rsidR="00330E14" w:rsidRPr="00E933CC" w:rsidRDefault="00330E14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69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70" w:author="Bambi C" w:date="2022-08-14T19:50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list_of_rows</w:t>
              </w:r>
              <w:r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[]</w:t>
              </w:r>
            </w:ins>
          </w:p>
          <w:p w14:paraId="2AFFE7E5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71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72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table_lst = [{'Task': 'write_test_task1', 'Priority': 'p1'},</w:t>
              </w:r>
            </w:ins>
          </w:p>
          <w:p w14:paraId="366FF404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73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74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{'Task': 'write_test_task2', 'Priority': 'p2'},</w:t>
              </w:r>
            </w:ins>
          </w:p>
          <w:p w14:paraId="7FF0FD4A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75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76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{'Task': 'write_test_task3', 'Priority': 'p3'},</w:t>
              </w:r>
            </w:ins>
          </w:p>
          <w:p w14:paraId="5B31F6CB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77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78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{'Task': 'write_test_task4', 'Priority': 'p4'}]  # A \</w:t>
              </w:r>
            </w:ins>
          </w:p>
          <w:p w14:paraId="1DA9FCC8" w14:textId="276D958A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79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80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# list that acts as a 'table' of rows - pre-populated values for</w:t>
              </w:r>
            </w:ins>
          </w:p>
          <w:p w14:paraId="1D53392F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81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</w:p>
          <w:p w14:paraId="1CC58037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82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83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# Processing  ---------------------------------------------------- #</w:t>
              </w:r>
            </w:ins>
          </w:p>
          <w:p w14:paraId="5FD48409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84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85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class Processor:</w:t>
              </w:r>
            </w:ins>
          </w:p>
          <w:p w14:paraId="76DA471A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86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87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"""  Performs Processing tasks """</w:t>
              </w:r>
            </w:ins>
          </w:p>
          <w:p w14:paraId="2EE6979F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88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</w:p>
          <w:p w14:paraId="5F538D3F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89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90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235E859A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91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92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write_data_to_file(file_name, list_of_rows):</w:t>
              </w:r>
            </w:ins>
          </w:p>
          <w:p w14:paraId="7C382501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93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94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Writes data from a list of dictionary rows to a File</w:t>
              </w:r>
            </w:ins>
          </w:p>
          <w:p w14:paraId="10F0A32F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95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</w:p>
          <w:p w14:paraId="7AB0F373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96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97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file_name: (string) with name of file:</w:t>
              </w:r>
            </w:ins>
          </w:p>
          <w:p w14:paraId="71787783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998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1999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list_of_rows: (list) you want filled with file data:</w:t>
              </w:r>
            </w:ins>
          </w:p>
          <w:p w14:paraId="358DDCCB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00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2001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(list) of dictionary rows</w:t>
              </w:r>
            </w:ins>
          </w:p>
          <w:p w14:paraId="1E5C297F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02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2003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50B0A721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04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2005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TODO: Add Code Here!</w:t>
              </w:r>
            </w:ins>
          </w:p>
          <w:p w14:paraId="24088D75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06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2007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file_obj = open(file_name, "w")</w:t>
              </w:r>
            </w:ins>
          </w:p>
          <w:p w14:paraId="77278DA1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08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2009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for row_dic in list_of_rows:</w:t>
              </w:r>
            </w:ins>
          </w:p>
          <w:p w14:paraId="4371484F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10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2011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file_obj.write(str(row_dic["Task"]) + "," +</w:t>
              </w:r>
            </w:ins>
          </w:p>
          <w:p w14:paraId="6BEFCB0C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12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2013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str(row_dic["Priority"]) + "\n")</w:t>
              </w:r>
            </w:ins>
          </w:p>
          <w:p w14:paraId="694D8F15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14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2015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file_obj.close()</w:t>
              </w:r>
            </w:ins>
          </w:p>
          <w:p w14:paraId="5F76FF0E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16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2017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print("\n\tlist_of_rows = " + str(list_of_rows))  # temp_debugging</w:t>
              </w:r>
            </w:ins>
          </w:p>
          <w:p w14:paraId="7323A189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18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2019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print("\n\tSaved to file: " + file_name)</w:t>
              </w:r>
            </w:ins>
          </w:p>
          <w:p w14:paraId="38F902BA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20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2021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return list_of_rows</w:t>
              </w:r>
            </w:ins>
          </w:p>
          <w:p w14:paraId="43EA5A15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22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</w:p>
          <w:p w14:paraId="108EC088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23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2024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# Presentation (Input/Output)  ----------------------------------- #</w:t>
              </w:r>
            </w:ins>
          </w:p>
          <w:p w14:paraId="4F7CE045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25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</w:p>
          <w:p w14:paraId="04B4A01F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26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</w:p>
          <w:p w14:paraId="206F6BB4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27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2028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# Main Body of Script  ------------------------------------------- #</w:t>
              </w:r>
            </w:ins>
          </w:p>
          <w:p w14:paraId="6D8392D5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29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</w:p>
          <w:p w14:paraId="6BA4E94A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30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2031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# Step 1 - When the program starts, Load data from ToDoFile.txt.</w:t>
              </w:r>
            </w:ins>
          </w:p>
          <w:p w14:paraId="3096BC16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32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</w:p>
          <w:p w14:paraId="21BA69BE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33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</w:p>
          <w:p w14:paraId="07775806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34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2035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# Step 2 - Display a menu of choices to the user</w:t>
              </w:r>
            </w:ins>
          </w:p>
          <w:p w14:paraId="087881ED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36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</w:p>
          <w:p w14:paraId="121D06DD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37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</w:p>
          <w:p w14:paraId="7E9D14BD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38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2039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# Step 3 Show current data</w:t>
              </w:r>
            </w:ins>
          </w:p>
          <w:p w14:paraId="6B31894C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40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</w:p>
          <w:p w14:paraId="666D2583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41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</w:p>
          <w:p w14:paraId="04450B01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42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2043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# Step 4 - Process user's menu choice</w:t>
              </w:r>
            </w:ins>
          </w:p>
          <w:p w14:paraId="67C3D4DE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44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2045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print("\n\tUser selected: \tOption 3 - 'Save Data to File'"</w:t>
              </w:r>
            </w:ins>
          </w:p>
          <w:p w14:paraId="5ECA28A1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46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2047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"\n\tCall 1: \t\tProcessor.write_data_to_file()")  # temp_debugging</w:t>
              </w:r>
            </w:ins>
          </w:p>
          <w:p w14:paraId="0C859C7B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48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</w:p>
          <w:p w14:paraId="7CD0D50D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49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2050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>table_lst = Processor.write_data_to_file(file_name=</w:t>
              </w:r>
            </w:ins>
          </w:p>
          <w:p w14:paraId="728A40AA" w14:textId="77777777" w:rsidR="00E933CC" w:rsidRPr="00E933CC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51" w:author="Bambi C" w:date="2022-08-14T19:47:00Z"/>
                <w:rFonts w:ascii="Consolas" w:hAnsi="Consolas" w:cs="Consolas"/>
                <w:iCs w:val="0"/>
                <w:color w:val="000000" w:themeColor="text1"/>
              </w:rPr>
            </w:pPr>
            <w:ins w:id="2052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              file_name_str,</w:t>
              </w:r>
            </w:ins>
          </w:p>
          <w:p w14:paraId="2C78A373" w14:textId="3CDFBE28" w:rsidR="00037B5C" w:rsidRPr="00BB3E5B" w:rsidRDefault="00E933CC" w:rsidP="00E933C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ins w:id="2053" w:author="Bambi C" w:date="2022-08-14T19:47:00Z">
              <w:r w:rsidRPr="00E933CC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              list_of_rows=table_lst)</w:t>
              </w:r>
            </w:ins>
          </w:p>
        </w:tc>
      </w:tr>
    </w:tbl>
    <w:p w14:paraId="00794687" w14:textId="3E3F115C" w:rsidR="00037B5C" w:rsidRDefault="00037B5C" w:rsidP="00037B5C">
      <w:pPr>
        <w:pStyle w:val="Caption"/>
      </w:pPr>
      <w:bookmarkStart w:id="2054" w:name="_Ref110947696"/>
      <w:r>
        <w:lastRenderedPageBreak/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2055" w:author="Bambi C" w:date="2022-08-14T19:03:00Z">
        <w:r w:rsidR="00A61885">
          <w:rPr>
            <w:noProof/>
          </w:rPr>
          <w:t>16</w:t>
        </w:r>
      </w:ins>
      <w:del w:id="2056" w:author="Bambi C" w:date="2022-08-14T19:03:00Z">
        <w:r w:rsidR="00B43E7B" w:rsidDel="00A61885">
          <w:rPr>
            <w:noProof/>
          </w:rPr>
          <w:delText>18</w:delText>
        </w:r>
      </w:del>
      <w:r w:rsidR="00DE6474">
        <w:rPr>
          <w:noProof/>
        </w:rPr>
        <w:fldChar w:fldCharType="end"/>
      </w:r>
      <w:bookmarkEnd w:id="2054"/>
      <w:r>
        <w:t>. Source code to</w:t>
      </w:r>
      <w:r w:rsidR="006E4A04">
        <w:t xml:space="preserve"> </w:t>
      </w:r>
      <w:ins w:id="2057" w:author="Bambi C" w:date="2022-08-14T19:10:00Z">
        <w:r w:rsidR="00C012A5">
          <w:t xml:space="preserve">write the data to </w:t>
        </w:r>
      </w:ins>
      <w:ins w:id="2058" w:author="Bambi C" w:date="2022-08-14T19:11:00Z">
        <w:r w:rsidR="00C012A5">
          <w:t xml:space="preserve">a </w:t>
        </w:r>
      </w:ins>
      <w:ins w:id="2059" w:author="Bambi C" w:date="2022-08-14T19:10:00Z">
        <w:r w:rsidR="00C012A5">
          <w:t>file</w:t>
        </w:r>
      </w:ins>
      <w:del w:id="2060" w:author="Bambi C" w:date="2022-08-14T19:10:00Z">
        <w:r w:rsidR="006E4A04" w:rsidDel="00C012A5">
          <w:delText>remove</w:delText>
        </w:r>
        <w:r w:rsidR="005F2D2D" w:rsidDel="00C012A5">
          <w:delText xml:space="preserve"> task from list</w:delText>
        </w:r>
      </w:del>
    </w:p>
    <w:p w14:paraId="47935FAA" w14:textId="00D4175F" w:rsidR="00037B5C" w:rsidDel="00BC00BC" w:rsidRDefault="00E97568" w:rsidP="00BA272F">
      <w:pPr>
        <w:keepNext/>
        <w:shd w:val="clear" w:color="auto" w:fill="FFFF00"/>
        <w:rPr>
          <w:del w:id="2061" w:author="Bambi C" w:date="2022-08-14T14:08:00Z"/>
        </w:rPr>
      </w:pPr>
      <w:del w:id="2062" w:author="Bambi C" w:date="2022-08-14T19:05:00Z">
        <w:r w:rsidDel="005A6A64">
          <w:delText>The user is notified of ite</w:delText>
        </w:r>
        <w:r w:rsidR="00C327EF" w:rsidDel="005A6A64">
          <w:delText>m removed if successful (</w:delText>
        </w:r>
        <w:r w:rsidR="002726E6" w:rsidDel="005A6A64">
          <w:fldChar w:fldCharType="begin"/>
        </w:r>
        <w:r w:rsidR="002726E6" w:rsidDel="005A6A64">
          <w:delInstrText xml:space="preserve"> REF _Ref110947940 \h </w:delInstrText>
        </w:r>
        <w:r w:rsidR="005B74F5" w:rsidDel="005A6A64">
          <w:delInstrText xml:space="preserve"> \* MERGEFORMAT </w:delInstrText>
        </w:r>
        <w:r w:rsidR="002726E6" w:rsidDel="005A6A64">
          <w:fldChar w:fldCharType="separate"/>
        </w:r>
        <w:r w:rsidR="002726E6" w:rsidDel="005A6A64">
          <w:delText xml:space="preserve">Figure </w:delText>
        </w:r>
        <w:r w:rsidR="002726E6" w:rsidDel="005A6A64">
          <w:rPr>
            <w:noProof/>
          </w:rPr>
          <w:delText>19</w:delText>
        </w:r>
        <w:r w:rsidR="002726E6" w:rsidDel="005A6A64">
          <w:fldChar w:fldCharType="end"/>
        </w:r>
        <w:r w:rsidR="00C327EF" w:rsidDel="005A6A64">
          <w:delText>).</w:delText>
        </w:r>
        <w:r w:rsidR="009A3ED2" w:rsidDel="005A6A64">
          <w:delText xml:space="preserve"> </w:delText>
        </w:r>
        <w:r w:rsidR="009A3ED2" w:rsidDel="005A6A64">
          <w:rPr>
            <w:rFonts w:cstheme="minorHAnsi"/>
            <w:iCs w:val="0"/>
            <w:color w:val="000000" w:themeColor="text1"/>
          </w:rPr>
          <w:delText>This function loops until user navigates back to Menu or there are no more items to remove.</w:delText>
        </w:r>
      </w:del>
    </w:p>
    <w:p w14:paraId="44C70FB1" w14:textId="6391539A" w:rsidR="00C327EF" w:rsidDel="005A6A64" w:rsidRDefault="00C327EF" w:rsidP="00BC00BC">
      <w:pPr>
        <w:keepNext/>
        <w:shd w:val="clear" w:color="auto" w:fill="FFFF00"/>
        <w:rPr>
          <w:del w:id="2063" w:author="Bambi C" w:date="2022-08-14T19:05:00Z"/>
        </w:rPr>
        <w:pPrChange w:id="2064" w:author="Bambi C" w:date="2022-08-14T14:08:00Z">
          <w:pPr>
            <w:keepNext/>
          </w:pPr>
        </w:pPrChange>
      </w:pPr>
    </w:p>
    <w:p w14:paraId="2374F90D" w14:textId="30AF12AD" w:rsidR="00037B5C" w:rsidDel="00BC00BC" w:rsidRDefault="00037B5C" w:rsidP="005B74F5">
      <w:pPr>
        <w:pStyle w:val="Caption"/>
        <w:rPr>
          <w:del w:id="2065" w:author="Bambi C" w:date="2022-08-14T14:08:00Z"/>
        </w:rPr>
      </w:pPr>
      <w:bookmarkStart w:id="2066" w:name="_Ref110947940"/>
      <w:del w:id="2067" w:author="Bambi C" w:date="2022-08-14T14:08:00Z">
        <w:r w:rsidRPr="009A3ED2" w:rsidDel="00BC00BC">
          <w:rPr>
            <w:b w:val="0"/>
            <w:bCs w:val="0"/>
          </w:rPr>
          <w:delText>F</w:delText>
        </w:r>
        <w:r w:rsidRPr="00BA272F" w:rsidDel="00BC00BC">
          <w:delText xml:space="preserve">igure </w:delText>
        </w:r>
        <w:r w:rsidRPr="00BA272F" w:rsidDel="00BC00BC">
          <w:fldChar w:fldCharType="begin"/>
        </w:r>
        <w:r w:rsidRPr="00BA272F" w:rsidDel="00BC00BC">
          <w:delInstrText xml:space="preserve"> SEQ Figure \* ARABIC </w:delInstrText>
        </w:r>
        <w:r w:rsidRPr="00BA272F" w:rsidDel="00BC00BC">
          <w:fldChar w:fldCharType="separate"/>
        </w:r>
        <w:r w:rsidR="00C327EF" w:rsidRPr="00BA272F" w:rsidDel="00BC00BC">
          <w:delText>19</w:delText>
        </w:r>
        <w:r w:rsidRPr="00BA272F" w:rsidDel="00BC00BC">
          <w:fldChar w:fldCharType="end"/>
        </w:r>
        <w:bookmarkEnd w:id="2066"/>
        <w:r w:rsidRPr="00BA272F" w:rsidDel="00BC00BC">
          <w:delText>. Screen capture of program writing list table data to text file and closing</w:delText>
        </w:r>
      </w:del>
    </w:p>
    <w:p w14:paraId="0F0DCDA4" w14:textId="77777777" w:rsidR="00037B5C" w:rsidRDefault="00037B5C" w:rsidP="00037B5C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Pr="000527C0">
        <w:t>Table of Co</w:t>
      </w:r>
      <w:r w:rsidRPr="000527C0">
        <w:t>n</w:t>
      </w:r>
      <w:r w:rsidRPr="000527C0">
        <w:t>tents</w:t>
      </w:r>
      <w:r w:rsidRPr="000527C0">
        <w:fldChar w:fldCharType="end"/>
      </w:r>
      <w:r w:rsidRPr="000527C0">
        <w:t>]</w:t>
      </w:r>
    </w:p>
    <w:p w14:paraId="35E753AF" w14:textId="3405C010" w:rsidR="00357610" w:rsidRPr="00E67DD3" w:rsidRDefault="00557B96" w:rsidP="00557B96">
      <w:pPr>
        <w:pStyle w:val="Heading4"/>
      </w:pPr>
      <w:bookmarkStart w:id="2068" w:name="_Toc111401794"/>
      <w:ins w:id="2069" w:author="Bambi C" w:date="2022-08-14T14:01:00Z">
        <w:r w:rsidRPr="00557B96">
          <w:t>Menu option 4 – Exit the program</w:t>
        </w:r>
      </w:ins>
      <w:bookmarkEnd w:id="2068"/>
    </w:p>
    <w:p w14:paraId="1FF28BF3" w14:textId="35E3A452" w:rsidR="002A591A" w:rsidRDefault="002A591A" w:rsidP="002A591A">
      <w:pPr>
        <w:rPr>
          <w:ins w:id="2070" w:author="Bambi C" w:date="2022-08-14T19:12:00Z"/>
          <w:i/>
          <w:iCs w:val="0"/>
        </w:rPr>
      </w:pPr>
      <w:r w:rsidRPr="000105A7">
        <w:rPr>
          <w:i/>
          <w:iCs w:val="0"/>
        </w:rPr>
        <w:t xml:space="preserve">Requirement </w:t>
      </w:r>
      <w:ins w:id="2071" w:author="Bambi C" w:date="2022-08-14T19:04:00Z">
        <w:r w:rsidR="000105A7" w:rsidRPr="000105A7">
          <w:rPr>
            <w:i/>
            <w:iCs w:val="0"/>
          </w:rPr>
          <w:t>7</w:t>
        </w:r>
      </w:ins>
      <w:del w:id="2072" w:author="Bambi C" w:date="2022-08-14T19:04:00Z">
        <w:r w:rsidR="00510A05" w:rsidRPr="000105A7" w:rsidDel="000105A7">
          <w:rPr>
            <w:i/>
            <w:iCs w:val="0"/>
          </w:rPr>
          <w:delText>6</w:delText>
        </w:r>
      </w:del>
      <w:r w:rsidRPr="000105A7">
        <w:rPr>
          <w:i/>
          <w:iCs w:val="0"/>
        </w:rPr>
        <w:t xml:space="preserve">: </w:t>
      </w:r>
      <w:ins w:id="2073" w:author="Bambi C" w:date="2022-08-14T19:04:00Z">
        <w:r w:rsidR="000105A7" w:rsidRPr="000105A7">
          <w:rPr>
            <w:i/>
            <w:iCs w:val="0"/>
            <w:rPrChange w:id="2074" w:author="Bambi C" w:date="2022-08-14T19:04:00Z">
              <w:rPr/>
            </w:rPrChange>
          </w:rPr>
          <w:t xml:space="preserve">Process user’s menu choice (Step 4) – </w:t>
        </w:r>
        <w:r w:rsidR="000105A7">
          <w:rPr>
            <w:i/>
            <w:iCs w:val="0"/>
          </w:rPr>
          <w:t>Exit the program</w:t>
        </w:r>
        <w:r w:rsidR="000105A7" w:rsidRPr="000105A7">
          <w:rPr>
            <w:i/>
            <w:iCs w:val="0"/>
            <w:rPrChange w:id="2075" w:author="Bambi C" w:date="2022-08-14T19:04:00Z">
              <w:rPr/>
            </w:rPrChange>
          </w:rPr>
          <w:t xml:space="preserve"> (Menu option </w:t>
        </w:r>
        <w:r w:rsidR="000105A7">
          <w:rPr>
            <w:i/>
            <w:iCs w:val="0"/>
          </w:rPr>
          <w:t>4</w:t>
        </w:r>
        <w:r w:rsidR="000105A7" w:rsidRPr="000105A7">
          <w:rPr>
            <w:i/>
            <w:iCs w:val="0"/>
            <w:rPrChange w:id="2076" w:author="Bambi C" w:date="2022-08-14T19:04:00Z">
              <w:rPr/>
            </w:rPrChange>
          </w:rPr>
          <w:t>)</w:t>
        </w:r>
      </w:ins>
    </w:p>
    <w:p w14:paraId="4A75DB4E" w14:textId="47A00B2F" w:rsidR="00164C2B" w:rsidRPr="000105A7" w:rsidRDefault="00164C2B" w:rsidP="002A591A">
      <w:pPr>
        <w:rPr>
          <w:i/>
          <w:iCs w:val="0"/>
        </w:rPr>
      </w:pPr>
      <w:ins w:id="2077" w:author="Bambi C" w:date="2022-08-14T19:12:00Z">
        <w:r>
          <w:rPr>
            <w:i/>
            <w:iCs w:val="0"/>
          </w:rPr>
          <w:t xml:space="preserve">Module: </w:t>
        </w:r>
      </w:ins>
      <w:ins w:id="2078" w:author="Bambi C" w:date="2022-08-14T19:15:00Z">
        <w:r w:rsidR="00E9183F">
          <w:rPr>
            <w:i/>
            <w:iCs w:val="0"/>
          </w:rPr>
          <w:t>main</w:t>
        </w:r>
      </w:ins>
    </w:p>
    <w:p w14:paraId="15685AE4" w14:textId="3547DD9C" w:rsidR="00261CA4" w:rsidRPr="000C7AC0" w:rsidRDefault="008D479B" w:rsidP="005F6BE0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pPrChange w:id="2079" w:author="Bambi C" w:date="2022-08-14T19:26:00Z">
          <w:pPr>
            <w:keepNext/>
            <w:shd w:val="clear" w:color="auto" w:fill="FFFF00"/>
            <w:tabs>
              <w:tab w:val="left" w:pos="560"/>
              <w:tab w:val="left" w:pos="1120"/>
              <w:tab w:val="left" w:pos="1680"/>
              <w:tab w:val="left" w:pos="2240"/>
              <w:tab w:val="left" w:pos="2800"/>
              <w:tab w:val="left" w:pos="3360"/>
              <w:tab w:val="left" w:pos="3920"/>
              <w:tab w:val="left" w:pos="4480"/>
              <w:tab w:val="left" w:pos="5040"/>
              <w:tab w:val="left" w:pos="5600"/>
              <w:tab w:val="left" w:pos="6160"/>
              <w:tab w:val="left" w:pos="6720"/>
            </w:tabs>
            <w:autoSpaceDE w:val="0"/>
            <w:autoSpaceDN w:val="0"/>
            <w:adjustRightInd w:val="0"/>
            <w:ind w:right="10"/>
          </w:pPr>
        </w:pPrChange>
      </w:pPr>
      <w:ins w:id="2080" w:author="Bambi C" w:date="2022-08-14T19:24:00Z">
        <w:r>
          <w:lastRenderedPageBreak/>
          <w:t xml:space="preserve">Similar to </w:t>
        </w:r>
      </w:ins>
      <w:del w:id="2081" w:author="Bambi C" w:date="2022-08-14T19:24:00Z">
        <w:r w:rsidR="002A591A" w:rsidDel="008D479B">
          <w:delText xml:space="preserve">Unlike </w:delText>
        </w:r>
      </w:del>
      <w:r w:rsidR="002A591A">
        <w:t>Assignment0</w:t>
      </w:r>
      <w:ins w:id="2082" w:author="Bambi C" w:date="2022-08-14T19:24:00Z">
        <w:r>
          <w:t>5</w:t>
        </w:r>
      </w:ins>
      <w:del w:id="2083" w:author="Bambi C" w:date="2022-08-14T19:24:00Z">
        <w:r w:rsidR="002A591A" w:rsidDel="008D479B">
          <w:delText>4</w:delText>
        </w:r>
      </w:del>
      <w:r w:rsidR="002A591A">
        <w:t xml:space="preserve">, </w:t>
      </w:r>
      <w:del w:id="2084" w:author="Bambi C" w:date="2022-08-14T19:25:00Z">
        <w:r w:rsidR="002A591A" w:rsidDel="008D479B">
          <w:delText xml:space="preserve">the Save and Exit functions of this program can be called by the user independent from one another. </w:delText>
        </w:r>
        <w:r w:rsidR="0084462C" w:rsidDel="008D479B">
          <w:delText>Similar to other functions (e.g., option 1</w:delText>
        </w:r>
        <w:r w:rsidR="00CE63EC" w:rsidDel="008D479B">
          <w:delText xml:space="preserve"> and option 3), </w:delText>
        </w:r>
        <w:r w:rsidR="003E5E86" w:rsidDel="008D479B">
          <w:delText xml:space="preserve">I repeated the display function to the </w:delText>
        </w:r>
        <w:r w:rsidR="00C35522" w:rsidDel="008D479B">
          <w:delText>user,</w:delText>
        </w:r>
        <w:r w:rsidR="003E5E86" w:rsidDel="008D479B">
          <w:delText xml:space="preserve"> </w:delText>
        </w:r>
        <w:r w:rsidR="00C35522" w:rsidDel="008D479B">
          <w:delText xml:space="preserve">so they have </w:delText>
        </w:r>
        <w:r w:rsidR="00E15C5C" w:rsidDel="008D479B">
          <w:delText>a final</w:delText>
        </w:r>
        <w:r w:rsidR="00C35522" w:rsidDel="008D479B">
          <w:delText xml:space="preserve"> opportunity to review their data before saving (i.e., destructive event)</w:delText>
        </w:r>
      </w:del>
      <w:ins w:id="2085" w:author="Bambi C" w:date="2022-08-14T19:25:00Z">
        <w:r w:rsidR="005752EA">
          <w:t xml:space="preserve">the program quits by breaking the menu loop </w:t>
        </w:r>
      </w:ins>
      <w:del w:id="2086" w:author="Bambi C" w:date="2022-08-14T19:25:00Z">
        <w:r w:rsidR="00B577CA" w:rsidDel="008D479B">
          <w:delText xml:space="preserve"> </w:delText>
        </w:r>
      </w:del>
      <w:r w:rsidR="00B577CA">
        <w:t>(</w:t>
      </w:r>
      <w:r w:rsidR="0018624F">
        <w:fldChar w:fldCharType="begin"/>
      </w:r>
      <w:r w:rsidR="0018624F">
        <w:instrText xml:space="preserve"> REF _Ref110949961 \h </w:instrText>
      </w:r>
      <w:r w:rsidR="00394C01">
        <w:instrText xml:space="preserve"> \* MERGEFORMAT </w:instrText>
      </w:r>
      <w:r w:rsidR="0018624F">
        <w:fldChar w:fldCharType="separate"/>
      </w:r>
      <w:ins w:id="2087" w:author="Bambi C" w:date="2022-08-14T19:06:00Z">
        <w:r w:rsidR="00A5135D">
          <w:t xml:space="preserve">Figure </w:t>
        </w:r>
        <w:r w:rsidR="00A5135D">
          <w:rPr>
            <w:noProof/>
          </w:rPr>
          <w:t>17</w:t>
        </w:r>
      </w:ins>
      <w:del w:id="2088" w:author="Bambi C" w:date="2022-08-14T19:06:00Z">
        <w:r w:rsidR="000105A7" w:rsidDel="00A5135D">
          <w:delText xml:space="preserve">Figure </w:delText>
        </w:r>
        <w:r w:rsidR="000105A7" w:rsidDel="00A5135D">
          <w:rPr>
            <w:noProof/>
          </w:rPr>
          <w:delText>17</w:delText>
        </w:r>
      </w:del>
      <w:del w:id="2089" w:author="Bambi C" w:date="2022-08-14T19:04:00Z">
        <w:r w:rsidR="0018624F" w:rsidDel="000105A7">
          <w:delText xml:space="preserve">Figure </w:delText>
        </w:r>
        <w:r w:rsidR="0018624F" w:rsidDel="000105A7">
          <w:rPr>
            <w:noProof/>
          </w:rPr>
          <w:delText>20</w:delText>
        </w:r>
      </w:del>
      <w:r w:rsidR="0018624F">
        <w:fldChar w:fldCharType="end"/>
      </w:r>
      <w:r w:rsidR="00B577CA">
        <w:t>)</w:t>
      </w:r>
      <w:r w:rsidR="00C35522">
        <w:t>.</w:t>
      </w:r>
      <w:r w:rsidR="00E15C5C">
        <w:t xml:space="preserve"> </w:t>
      </w:r>
      <w:ins w:id="2090" w:author="Bambi C" w:date="2022-08-14T19:25:00Z">
        <w:r w:rsidR="005752EA">
          <w:t xml:space="preserve">I added debug coding </w:t>
        </w:r>
        <w:r w:rsidR="005F6BE0">
          <w:t xml:space="preserve">to maintain consistency with other </w:t>
        </w:r>
      </w:ins>
      <w:ins w:id="2091" w:author="Bambi C" w:date="2022-08-14T19:26:00Z">
        <w:r w:rsidR="005F6BE0">
          <w:t>menu options and modified the greeting for uniqueness.</w:t>
        </w:r>
      </w:ins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8"/>
      </w:tblGrid>
      <w:tr w:rsidR="00261CA4" w:rsidRPr="00BB3E5B" w14:paraId="71F4EC2B" w14:textId="77777777" w:rsidTr="00A928EB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87996F6" w14:textId="77777777" w:rsidR="00AB3523" w:rsidRPr="00E707BD" w:rsidRDefault="00AB3523" w:rsidP="00AB352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92" w:author="Bambi C" w:date="2022-08-14T19:19:00Z"/>
                <w:rFonts w:ascii="Consolas" w:hAnsi="Consolas" w:cs="Consolas"/>
                <w:iCs w:val="0"/>
                <w:color w:val="000000" w:themeColor="text1"/>
              </w:rPr>
            </w:pPr>
            <w:ins w:id="2093" w:author="Bambi C" w:date="2022-08-14T19:19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# Data ----------------------------------------------------------- #</w:t>
              </w:r>
            </w:ins>
          </w:p>
          <w:p w14:paraId="4BA14ADC" w14:textId="77777777" w:rsidR="00AB3523" w:rsidRPr="00E707BD" w:rsidRDefault="00AB3523" w:rsidP="00AB352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94" w:author="Bambi C" w:date="2022-08-14T19:19:00Z"/>
                <w:rFonts w:ascii="Consolas" w:hAnsi="Consolas" w:cs="Consolas"/>
                <w:iCs w:val="0"/>
                <w:color w:val="000000" w:themeColor="text1"/>
              </w:rPr>
            </w:pPr>
            <w:ins w:id="2095" w:author="Bambi C" w:date="2022-08-14T19:19:00Z">
              <w:r w:rsidRPr="00E707BD">
                <w:rPr>
                  <w:rFonts w:ascii="Consolas" w:hAnsi="Consolas" w:cs="Consolas"/>
                  <w:iCs w:val="0"/>
                  <w:color w:val="000000" w:themeColor="text1"/>
                </w:rPr>
                <w:t># Declare variables and constants</w:t>
              </w:r>
            </w:ins>
          </w:p>
          <w:p w14:paraId="6E5AF2F7" w14:textId="77777777" w:rsidR="00456C10" w:rsidRDefault="00456C10" w:rsidP="007B41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96" w:author="Bambi C" w:date="2022-08-14T19:19:00Z"/>
                <w:rFonts w:ascii="Consolas" w:hAnsi="Consolas" w:cs="Consolas"/>
                <w:iCs w:val="0"/>
                <w:color w:val="000000" w:themeColor="text1"/>
              </w:rPr>
            </w:pPr>
          </w:p>
          <w:p w14:paraId="07F3E064" w14:textId="77777777" w:rsidR="009C2447" w:rsidRPr="00FD2A64" w:rsidRDefault="009C2447" w:rsidP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97" w:author="Bambi C" w:date="2022-08-14T19:19:00Z"/>
                <w:rFonts w:ascii="Consolas" w:hAnsi="Consolas" w:cs="Consolas"/>
                <w:iCs w:val="0"/>
                <w:color w:val="000000" w:themeColor="text1"/>
              </w:rPr>
            </w:pPr>
            <w:ins w:id="2098" w:author="Bambi C" w:date="2022-08-14T19:19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Processing  ---------------------------------------------------- #</w:t>
              </w:r>
            </w:ins>
          </w:p>
          <w:p w14:paraId="06C4D0D3" w14:textId="77777777" w:rsidR="009C2447" w:rsidRDefault="009C2447" w:rsidP="007B41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099" w:author="Bambi C" w:date="2022-08-14T19:19:00Z"/>
                <w:rFonts w:ascii="Consolas" w:hAnsi="Consolas" w:cs="Consolas"/>
                <w:iCs w:val="0"/>
                <w:color w:val="000000" w:themeColor="text1"/>
              </w:rPr>
            </w:pPr>
          </w:p>
          <w:p w14:paraId="7DEEAA5A" w14:textId="77777777" w:rsidR="009C2447" w:rsidRPr="00FD2A64" w:rsidRDefault="009C2447" w:rsidP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00" w:author="Bambi C" w:date="2022-08-14T19:19:00Z"/>
                <w:rFonts w:ascii="Consolas" w:hAnsi="Consolas" w:cs="Consolas"/>
                <w:iCs w:val="0"/>
                <w:color w:val="000000" w:themeColor="text1"/>
              </w:rPr>
            </w:pPr>
            <w:ins w:id="2101" w:author="Bambi C" w:date="2022-08-14T19:19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Presentation (Input/Output)  ----------------------------------- #</w:t>
              </w:r>
            </w:ins>
          </w:p>
          <w:p w14:paraId="33487025" w14:textId="77777777" w:rsidR="009C2447" w:rsidRDefault="009C2447" w:rsidP="007B41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02" w:author="Bambi C" w:date="2022-08-14T19:18:00Z"/>
                <w:rFonts w:ascii="Consolas" w:hAnsi="Consolas" w:cs="Consolas"/>
                <w:iCs w:val="0"/>
                <w:color w:val="000000" w:themeColor="text1"/>
              </w:rPr>
            </w:pPr>
          </w:p>
          <w:p w14:paraId="62062060" w14:textId="77777777" w:rsidR="00456C10" w:rsidRDefault="00456C10" w:rsidP="007B41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03" w:author="Bambi C" w:date="2022-08-14T19:18:00Z"/>
                <w:rFonts w:ascii="Consolas" w:hAnsi="Consolas" w:cs="Consolas"/>
                <w:iCs w:val="0"/>
                <w:color w:val="000000" w:themeColor="text1"/>
              </w:rPr>
            </w:pPr>
          </w:p>
          <w:p w14:paraId="011D021C" w14:textId="0D03B367" w:rsidR="00B25330" w:rsidRDefault="00456C10" w:rsidP="007B41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04" w:author="Bambi C" w:date="2022-08-14T19:18:00Z"/>
                <w:rFonts w:ascii="Consolas" w:hAnsi="Consolas" w:cs="Consolas"/>
                <w:iCs w:val="0"/>
                <w:color w:val="000000" w:themeColor="text1"/>
              </w:rPr>
            </w:pPr>
            <w:ins w:id="2105" w:author="Bambi C" w:date="2022-08-14T19:18:00Z">
              <w:r w:rsidRPr="00456C10">
                <w:rPr>
                  <w:rFonts w:ascii="Consolas" w:hAnsi="Consolas" w:cs="Consolas"/>
                  <w:iCs w:val="0"/>
                  <w:color w:val="000000" w:themeColor="text1"/>
                </w:rPr>
                <w:t># Main Body of Script  ------------------------------------------- #</w:t>
              </w:r>
            </w:ins>
          </w:p>
          <w:p w14:paraId="1DFD0107" w14:textId="77777777" w:rsidR="00456C10" w:rsidRDefault="00456C10" w:rsidP="007B41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06" w:author="Bambi C" w:date="2022-08-14T19:20:00Z"/>
                <w:rFonts w:ascii="Consolas" w:hAnsi="Consolas" w:cs="Consolas"/>
                <w:iCs w:val="0"/>
                <w:color w:val="000000" w:themeColor="text1"/>
              </w:rPr>
            </w:pPr>
          </w:p>
          <w:p w14:paraId="781C3CB3" w14:textId="77777777" w:rsidR="009C2447" w:rsidRPr="00FD2A64" w:rsidRDefault="009C2447" w:rsidP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07" w:author="Bambi C" w:date="2022-08-14T19:20:00Z"/>
                <w:rFonts w:ascii="Consolas" w:hAnsi="Consolas" w:cs="Consolas"/>
                <w:iCs w:val="0"/>
                <w:color w:val="000000" w:themeColor="text1"/>
              </w:rPr>
            </w:pPr>
            <w:ins w:id="2108" w:author="Bambi C" w:date="2022-08-14T19:2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Step 1 - When the program starts, Load data from ToDoFile.txt.</w:t>
              </w:r>
            </w:ins>
          </w:p>
          <w:p w14:paraId="6E518AC6" w14:textId="77777777" w:rsidR="009C2447" w:rsidRPr="00FD2A64" w:rsidRDefault="009C2447" w:rsidP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09" w:author="Bambi C" w:date="2022-08-14T19:20:00Z"/>
                <w:rFonts w:ascii="Consolas" w:hAnsi="Consolas" w:cs="Consolas"/>
                <w:iCs w:val="0"/>
                <w:color w:val="000000" w:themeColor="text1"/>
              </w:rPr>
            </w:pPr>
          </w:p>
          <w:p w14:paraId="4945AF90" w14:textId="77777777" w:rsidR="009C2447" w:rsidRPr="00FD2A64" w:rsidRDefault="009C2447" w:rsidP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10" w:author="Bambi C" w:date="2022-08-14T19:20:00Z"/>
                <w:rFonts w:ascii="Consolas" w:hAnsi="Consolas" w:cs="Consolas"/>
                <w:iCs w:val="0"/>
                <w:color w:val="000000" w:themeColor="text1"/>
              </w:rPr>
            </w:pPr>
          </w:p>
          <w:p w14:paraId="116CF4DE" w14:textId="77777777" w:rsidR="009C2447" w:rsidRPr="00FD2A64" w:rsidRDefault="009C2447" w:rsidP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11" w:author="Bambi C" w:date="2022-08-14T19:20:00Z"/>
                <w:rFonts w:ascii="Consolas" w:hAnsi="Consolas" w:cs="Consolas"/>
                <w:iCs w:val="0"/>
                <w:color w:val="000000" w:themeColor="text1"/>
              </w:rPr>
            </w:pPr>
            <w:ins w:id="2112" w:author="Bambi C" w:date="2022-08-14T19:2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Step 2 - Display a menu of choices to the user</w:t>
              </w:r>
            </w:ins>
          </w:p>
          <w:p w14:paraId="3FA51A05" w14:textId="77777777" w:rsidR="00727600" w:rsidRDefault="00727600" w:rsidP="0072760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13" w:author="Bambi C" w:date="2022-08-14T19:21:00Z"/>
                <w:rFonts w:ascii="Consolas" w:hAnsi="Consolas" w:cs="Consolas"/>
                <w:iCs w:val="0"/>
                <w:color w:val="000000" w:themeColor="text1"/>
              </w:rPr>
            </w:pPr>
            <w:ins w:id="2114" w:author="Bambi C" w:date="2022-08-14T19:21:00Z">
              <w:r w:rsidRPr="007B41EC">
                <w:rPr>
                  <w:rFonts w:ascii="Consolas" w:hAnsi="Consolas" w:cs="Consolas"/>
                  <w:iCs w:val="0"/>
                  <w:color w:val="000000" w:themeColor="text1"/>
                </w:rPr>
                <w:t>while True:</w:t>
              </w:r>
            </w:ins>
          </w:p>
          <w:p w14:paraId="7841696C" w14:textId="77777777" w:rsidR="009C2447" w:rsidRPr="00FD2A64" w:rsidRDefault="009C2447" w:rsidP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15" w:author="Bambi C" w:date="2022-08-14T19:20:00Z"/>
                <w:rFonts w:ascii="Consolas" w:hAnsi="Consolas" w:cs="Consolas"/>
                <w:iCs w:val="0"/>
                <w:color w:val="000000" w:themeColor="text1"/>
              </w:rPr>
            </w:pPr>
          </w:p>
          <w:p w14:paraId="0076581D" w14:textId="77777777" w:rsidR="009C2447" w:rsidRDefault="009C2447" w:rsidP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16" w:author="Bambi C" w:date="2022-08-14T19:22:00Z"/>
                <w:rFonts w:ascii="Consolas" w:hAnsi="Consolas" w:cs="Consolas"/>
                <w:iCs w:val="0"/>
                <w:color w:val="000000" w:themeColor="text1"/>
              </w:rPr>
            </w:pPr>
            <w:ins w:id="2117" w:author="Bambi C" w:date="2022-08-14T19:2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Step 3 Show current data</w:t>
              </w:r>
            </w:ins>
          </w:p>
          <w:p w14:paraId="66661848" w14:textId="77777777" w:rsidR="00A928EB" w:rsidRPr="00CD29E5" w:rsidRDefault="00A928EB" w:rsidP="00A928EB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18" w:author="Bambi C" w:date="2022-08-14T19:22:00Z"/>
                <w:rFonts w:ascii="Consolas" w:hAnsi="Consolas" w:cs="Consolas"/>
                <w:iCs w:val="0"/>
                <w:color w:val="000000" w:themeColor="text1"/>
              </w:rPr>
            </w:pPr>
            <w:ins w:id="2119" w:author="Bambi C" w:date="2022-08-14T19:22:00Z">
              <w:r w:rsidRPr="00CD29E5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IO.output_current_tasks_in_list(list_of_rows=table_lst)  # Show \</w:t>
              </w:r>
            </w:ins>
          </w:p>
          <w:p w14:paraId="234F31E0" w14:textId="46C072C5" w:rsidR="00A928EB" w:rsidRPr="00FD2A64" w:rsidRDefault="00A928EB" w:rsidP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20" w:author="Bambi C" w:date="2022-08-14T19:20:00Z"/>
                <w:rFonts w:ascii="Consolas" w:hAnsi="Consolas" w:cs="Consolas"/>
                <w:iCs w:val="0"/>
                <w:color w:val="000000" w:themeColor="text1"/>
              </w:rPr>
            </w:pPr>
            <w:ins w:id="2121" w:author="Bambi C" w:date="2022-08-14T19:22:00Z">
              <w:r w:rsidRPr="00CD29E5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current data in the list/table</w:t>
              </w:r>
            </w:ins>
          </w:p>
          <w:p w14:paraId="4ACD986F" w14:textId="77777777" w:rsidR="001E75C3" w:rsidRDefault="001E75C3" w:rsidP="001E75C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22" w:author="Bambi C" w:date="2022-08-14T19:21:00Z"/>
                <w:rFonts w:ascii="Consolas" w:hAnsi="Consolas" w:cs="Consolas"/>
                <w:iCs w:val="0"/>
                <w:color w:val="000000" w:themeColor="text1"/>
              </w:rPr>
            </w:pPr>
            <w:ins w:id="2123" w:author="Bambi C" w:date="2022-08-14T19:21:00Z">
              <w:r w:rsidRPr="00CD29E5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IO.output_menu_tasks()  # Shows menu</w:t>
              </w:r>
            </w:ins>
          </w:p>
          <w:p w14:paraId="571EF805" w14:textId="18EE0CB5" w:rsidR="009C2447" w:rsidRPr="00FD2A64" w:rsidRDefault="001E75C3" w:rsidP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24" w:author="Bambi C" w:date="2022-08-14T19:20:00Z"/>
                <w:rFonts w:ascii="Consolas" w:hAnsi="Consolas" w:cs="Consolas"/>
                <w:iCs w:val="0"/>
                <w:color w:val="000000" w:themeColor="text1"/>
              </w:rPr>
            </w:pPr>
            <w:ins w:id="2125" w:author="Bambi C" w:date="2022-08-14T19:21:00Z">
              <w:r w:rsidRPr="00B253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choice_str = IO.input_menu_choice()  # Get menu option</w:t>
              </w:r>
            </w:ins>
          </w:p>
          <w:p w14:paraId="5A1DCD74" w14:textId="77777777" w:rsidR="009C2447" w:rsidRPr="00FD2A64" w:rsidRDefault="009C2447" w:rsidP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26" w:author="Bambi C" w:date="2022-08-14T19:20:00Z"/>
                <w:rFonts w:ascii="Consolas" w:hAnsi="Consolas" w:cs="Consolas"/>
                <w:iCs w:val="0"/>
                <w:color w:val="000000" w:themeColor="text1"/>
              </w:rPr>
            </w:pPr>
          </w:p>
          <w:p w14:paraId="445FC730" w14:textId="77777777" w:rsidR="009C2447" w:rsidRPr="00FD2A64" w:rsidRDefault="009C2447" w:rsidP="009C244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27" w:author="Bambi C" w:date="2022-08-14T19:20:00Z"/>
                <w:rFonts w:ascii="Consolas" w:hAnsi="Consolas" w:cs="Consolas"/>
                <w:iCs w:val="0"/>
                <w:color w:val="000000" w:themeColor="text1"/>
              </w:rPr>
            </w:pPr>
            <w:ins w:id="2128" w:author="Bambi C" w:date="2022-08-14T19:20:00Z">
              <w:r w:rsidRPr="00FD2A64">
                <w:rPr>
                  <w:rFonts w:ascii="Consolas" w:hAnsi="Consolas" w:cs="Consolas"/>
                  <w:iCs w:val="0"/>
                  <w:color w:val="000000" w:themeColor="text1"/>
                </w:rPr>
                <w:t># Step 4 - Process user's menu choice</w:t>
              </w:r>
            </w:ins>
          </w:p>
          <w:p w14:paraId="27691101" w14:textId="77777777" w:rsidR="007B41EC" w:rsidRDefault="007B41EC" w:rsidP="009206B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29" w:author="Bambi C" w:date="2022-08-14T19:15:00Z"/>
                <w:rFonts w:ascii="Consolas" w:hAnsi="Consolas" w:cs="Consolas"/>
                <w:iCs w:val="0"/>
                <w:color w:val="000000" w:themeColor="text1"/>
              </w:rPr>
            </w:pPr>
          </w:p>
          <w:p w14:paraId="465376FD" w14:textId="65A3EF01" w:rsidR="009206B3" w:rsidRPr="009206B3" w:rsidRDefault="007B41EC" w:rsidP="009206B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30" w:author="Bambi C" w:date="2022-08-14T19:15:00Z"/>
                <w:rFonts w:ascii="Consolas" w:hAnsi="Consolas" w:cs="Consolas"/>
                <w:iCs w:val="0"/>
                <w:color w:val="000000" w:themeColor="text1"/>
              </w:rPr>
            </w:pPr>
            <w:ins w:id="2131" w:author="Bambi C" w:date="2022-08-14T19:15:00Z">
              <w:r w:rsidRPr="009206B3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  <w:r w:rsidR="009206B3" w:rsidRPr="009206B3">
                <w:rPr>
                  <w:rFonts w:ascii="Consolas" w:hAnsi="Consolas" w:cs="Consolas"/>
                  <w:iCs w:val="0"/>
                  <w:color w:val="000000" w:themeColor="text1"/>
                </w:rPr>
                <w:t>elif choice_str == '4':  # Exit Program</w:t>
              </w:r>
            </w:ins>
          </w:p>
          <w:p w14:paraId="0B08A580" w14:textId="77777777" w:rsidR="009206B3" w:rsidRPr="009206B3" w:rsidRDefault="009206B3" w:rsidP="009206B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32" w:author="Bambi C" w:date="2022-08-14T19:15:00Z"/>
                <w:rFonts w:ascii="Consolas" w:hAnsi="Consolas" w:cs="Consolas"/>
                <w:iCs w:val="0"/>
                <w:color w:val="000000" w:themeColor="text1"/>
              </w:rPr>
            </w:pPr>
          </w:p>
          <w:p w14:paraId="65C1CDF4" w14:textId="6CDCA8DC" w:rsidR="009206B3" w:rsidRPr="009206B3" w:rsidRDefault="009206B3" w:rsidP="009206B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33" w:author="Bambi C" w:date="2022-08-14T19:15:00Z"/>
                <w:rFonts w:ascii="Consolas" w:hAnsi="Consolas" w:cs="Consolas"/>
                <w:iCs w:val="0"/>
                <w:color w:val="000000" w:themeColor="text1"/>
              </w:rPr>
            </w:pPr>
            <w:ins w:id="2134" w:author="Bambi C" w:date="2022-08-14T19:15:00Z">
              <w:r w:rsidRPr="009206B3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debug</w:t>
              </w:r>
            </w:ins>
          </w:p>
          <w:p w14:paraId="5706FB28" w14:textId="754A45FA" w:rsidR="009206B3" w:rsidRPr="009206B3" w:rsidRDefault="009206B3" w:rsidP="009206B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35" w:author="Bambi C" w:date="2022-08-14T19:15:00Z"/>
                <w:rFonts w:ascii="Consolas" w:hAnsi="Consolas" w:cs="Consolas"/>
                <w:iCs w:val="0"/>
                <w:color w:val="000000" w:themeColor="text1"/>
              </w:rPr>
            </w:pPr>
            <w:ins w:id="2136" w:author="Bambi C" w:date="2022-08-14T19:15:00Z">
              <w:r w:rsidRPr="009206B3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print("\t\\\\Global (choice_str) = " + choice_str)</w:t>
              </w:r>
            </w:ins>
          </w:p>
          <w:p w14:paraId="41DE0E7D" w14:textId="0369C526" w:rsidR="009206B3" w:rsidRPr="009206B3" w:rsidRDefault="009206B3" w:rsidP="009206B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37" w:author="Bambi C" w:date="2022-08-14T19:15:00Z"/>
                <w:rFonts w:ascii="Consolas" w:hAnsi="Consolas" w:cs="Consolas"/>
                <w:iCs w:val="0"/>
                <w:color w:val="000000" w:themeColor="text1"/>
              </w:rPr>
            </w:pPr>
            <w:ins w:id="2138" w:author="Bambi C" w:date="2022-08-14T19:15:00Z">
              <w:r w:rsidRPr="009206B3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/debug</w:t>
              </w:r>
            </w:ins>
          </w:p>
          <w:p w14:paraId="7EDEACE5" w14:textId="77777777" w:rsidR="009206B3" w:rsidRPr="009206B3" w:rsidRDefault="009206B3" w:rsidP="009206B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39" w:author="Bambi C" w:date="2022-08-14T19:15:00Z"/>
                <w:rFonts w:ascii="Consolas" w:hAnsi="Consolas" w:cs="Consolas"/>
                <w:iCs w:val="0"/>
                <w:color w:val="000000" w:themeColor="text1"/>
              </w:rPr>
            </w:pPr>
          </w:p>
          <w:p w14:paraId="3F9BC514" w14:textId="77777777" w:rsidR="009206B3" w:rsidRPr="009206B3" w:rsidRDefault="009206B3" w:rsidP="009206B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40" w:author="Bambi C" w:date="2022-08-14T19:15:00Z"/>
                <w:rFonts w:ascii="Consolas" w:hAnsi="Consolas" w:cs="Consolas"/>
                <w:iCs w:val="0"/>
                <w:color w:val="000000" w:themeColor="text1"/>
              </w:rPr>
            </w:pPr>
            <w:ins w:id="2141" w:author="Bambi C" w:date="2022-08-14T19:15:00Z">
              <w:r w:rsidRPr="009206B3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print("\n\tByeeee!")</w:t>
              </w:r>
            </w:ins>
          </w:p>
          <w:p w14:paraId="55E45BB8" w14:textId="77777777" w:rsidR="009206B3" w:rsidRPr="009206B3" w:rsidRDefault="009206B3" w:rsidP="009206B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2142" w:author="Bambi C" w:date="2022-08-14T19:15:00Z"/>
                <w:rFonts w:ascii="Consolas" w:hAnsi="Consolas" w:cs="Consolas"/>
                <w:iCs w:val="0"/>
                <w:color w:val="000000" w:themeColor="text1"/>
              </w:rPr>
            </w:pPr>
            <w:ins w:id="2143" w:author="Bambi C" w:date="2022-08-14T19:15:00Z">
              <w:r w:rsidRPr="009206B3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input("\n[Press ENTER key to quit.]")</w:t>
              </w:r>
            </w:ins>
          </w:p>
          <w:p w14:paraId="5F73A103" w14:textId="21F80820" w:rsidR="00261CA4" w:rsidRPr="00BB3E5B" w:rsidRDefault="009206B3" w:rsidP="009206B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ins w:id="2144" w:author="Bambi C" w:date="2022-08-14T19:15:00Z">
              <w:r w:rsidRPr="009206B3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break  # exit</w:t>
              </w:r>
            </w:ins>
            <w:ins w:id="2145" w:author="Bambi C" w:date="2022-08-14T19:23:00Z">
              <w:r w:rsidR="00663C59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Menu</w:t>
              </w:r>
            </w:ins>
            <w:ins w:id="2146" w:author="Bambi C" w:date="2022-08-14T19:15:00Z">
              <w:r w:rsidRPr="009206B3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loop</w:t>
              </w:r>
            </w:ins>
          </w:p>
        </w:tc>
      </w:tr>
    </w:tbl>
    <w:p w14:paraId="5C152608" w14:textId="3057D63D" w:rsidR="00261CA4" w:rsidDel="005A6A64" w:rsidRDefault="00261CA4" w:rsidP="00261CA4">
      <w:pPr>
        <w:pStyle w:val="Caption"/>
        <w:rPr>
          <w:del w:id="2147" w:author="Bambi C" w:date="2022-08-14T19:05:00Z"/>
        </w:rPr>
      </w:pPr>
      <w:bookmarkStart w:id="2148" w:name="_Ref110949961"/>
      <w:r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2149" w:author="Bambi C" w:date="2022-08-14T19:04:00Z">
        <w:r w:rsidR="000105A7">
          <w:rPr>
            <w:noProof/>
          </w:rPr>
          <w:t>17</w:t>
        </w:r>
      </w:ins>
      <w:del w:id="2150" w:author="Bambi C" w:date="2022-08-14T19:04:00Z">
        <w:r w:rsidR="00B577CA" w:rsidDel="000105A7">
          <w:rPr>
            <w:noProof/>
          </w:rPr>
          <w:delText>20</w:delText>
        </w:r>
      </w:del>
      <w:r w:rsidR="00DE6474">
        <w:rPr>
          <w:noProof/>
        </w:rPr>
        <w:fldChar w:fldCharType="end"/>
      </w:r>
      <w:bookmarkEnd w:id="2148"/>
      <w:r>
        <w:t>. Source code to</w:t>
      </w:r>
      <w:ins w:id="2151" w:author="Bambi C" w:date="2022-08-14T19:11:00Z">
        <w:r w:rsidR="00C012A5">
          <w:t xml:space="preserve"> Exit the program</w:t>
        </w:r>
      </w:ins>
      <w:del w:id="2152" w:author="Bambi C" w:date="2022-08-14T19:11:00Z">
        <w:r w:rsidDel="00C012A5">
          <w:delText xml:space="preserve"> write list table data to text file</w:delText>
        </w:r>
      </w:del>
    </w:p>
    <w:p w14:paraId="17004102" w14:textId="62FA0577" w:rsidR="00FA7A18" w:rsidRPr="00FA7A18" w:rsidDel="005A6A64" w:rsidRDefault="001E7CE5" w:rsidP="00BA272F">
      <w:pPr>
        <w:shd w:val="clear" w:color="auto" w:fill="FFFF00"/>
        <w:rPr>
          <w:del w:id="2153" w:author="Bambi C" w:date="2022-08-14T19:05:00Z"/>
        </w:rPr>
      </w:pPr>
      <w:del w:id="2154" w:author="Bambi C" w:date="2022-08-14T19:05:00Z">
        <w:r w:rsidDel="005A6A64">
          <w:delText xml:space="preserve">The program automatically displays the current data to the user before confirming </w:delText>
        </w:r>
        <w:r w:rsidR="009047C3" w:rsidDel="005A6A64">
          <w:delText>if the user wants to save the data to file or return to the Menu (</w:delText>
        </w:r>
        <w:r w:rsidR="009047C3" w:rsidDel="005A6A64">
          <w:fldChar w:fldCharType="begin"/>
        </w:r>
        <w:r w:rsidR="009047C3" w:rsidDel="005A6A64">
          <w:delInstrText xml:space="preserve"> REF _Ref110951005 \h </w:delInstrText>
        </w:r>
        <w:r w:rsidR="00394C01" w:rsidDel="005A6A64">
          <w:delInstrText xml:space="preserve"> \* MERGEFORMAT </w:delInstrText>
        </w:r>
        <w:r w:rsidR="009047C3" w:rsidDel="005A6A64">
          <w:fldChar w:fldCharType="separate"/>
        </w:r>
        <w:r w:rsidR="009047C3" w:rsidDel="005A6A64">
          <w:delText xml:space="preserve">Figure </w:delText>
        </w:r>
        <w:r w:rsidR="009047C3" w:rsidDel="005A6A64">
          <w:rPr>
            <w:noProof/>
          </w:rPr>
          <w:delText>21</w:delText>
        </w:r>
        <w:r w:rsidR="009047C3" w:rsidDel="005A6A64">
          <w:fldChar w:fldCharType="end"/>
        </w:r>
        <w:r w:rsidR="006608AB" w:rsidDel="005A6A64">
          <w:delText>)</w:delText>
        </w:r>
        <w:r w:rsidR="009047C3" w:rsidDel="005A6A64">
          <w:delText>.</w:delText>
        </w:r>
        <w:r w:rsidR="006608AB" w:rsidDel="005A6A64">
          <w:delText xml:space="preserve"> If the user chooses to save the data to file, then the program notifies the user of the filename</w:delText>
        </w:r>
        <w:r w:rsidR="00EA46B9" w:rsidDel="005A6A64">
          <w:delText xml:space="preserve"> where</w:delText>
        </w:r>
        <w:r w:rsidR="006608AB" w:rsidDel="005A6A64">
          <w:delText xml:space="preserve"> </w:delText>
        </w:r>
        <w:r w:rsidR="00F57D44" w:rsidDel="005A6A64">
          <w:delText xml:space="preserve">the data was written </w:delText>
        </w:r>
        <w:r w:rsidR="00CD24BC" w:rsidDel="005A6A64">
          <w:delText>before returning the user to the Menu</w:delText>
        </w:r>
        <w:r w:rsidR="00F57D44" w:rsidDel="005A6A64">
          <w:delText>.</w:delText>
        </w:r>
      </w:del>
    </w:p>
    <w:p w14:paraId="3260D6DA" w14:textId="3C8FEAB4" w:rsidR="00261CA4" w:rsidDel="00BC00BC" w:rsidRDefault="00261CA4" w:rsidP="00261CA4">
      <w:pPr>
        <w:keepNext/>
        <w:rPr>
          <w:del w:id="2155" w:author="Bambi C" w:date="2022-08-14T14:08:00Z"/>
        </w:rPr>
      </w:pPr>
    </w:p>
    <w:p w14:paraId="481F29C9" w14:textId="03D664A3" w:rsidR="00261CA4" w:rsidDel="00BC00BC" w:rsidRDefault="00261CA4" w:rsidP="00261CA4">
      <w:pPr>
        <w:pStyle w:val="Caption"/>
        <w:rPr>
          <w:del w:id="2156" w:author="Bambi C" w:date="2022-08-14T14:08:00Z"/>
        </w:rPr>
      </w:pPr>
      <w:bookmarkStart w:id="2157" w:name="_Ref110951005"/>
      <w:del w:id="2158" w:author="Bambi C" w:date="2022-08-14T14:08:00Z">
        <w:r w:rsidDel="00BC00BC">
          <w:delText xml:space="preserve">Figure </w:delText>
        </w:r>
        <w:r w:rsidR="00DE6474" w:rsidDel="00BC00BC">
          <w:fldChar w:fldCharType="begin"/>
        </w:r>
        <w:r w:rsidR="00DE6474" w:rsidDel="00BC00BC">
          <w:delInstrText xml:space="preserve"> SEQ Figure \* ARABIC </w:delInstrText>
        </w:r>
        <w:r w:rsidR="00DE6474" w:rsidDel="00BC00BC">
          <w:fldChar w:fldCharType="separate"/>
        </w:r>
        <w:r w:rsidR="00106B58" w:rsidDel="00BC00BC">
          <w:rPr>
            <w:noProof/>
          </w:rPr>
          <w:delText>21</w:delText>
        </w:r>
        <w:r w:rsidR="00DE6474" w:rsidDel="00BC00BC">
          <w:rPr>
            <w:noProof/>
          </w:rPr>
          <w:fldChar w:fldCharType="end"/>
        </w:r>
        <w:bookmarkEnd w:id="2157"/>
        <w:r w:rsidDel="00BC00BC">
          <w:delText>. Screen capture of program writing list table data to text file and closing</w:delText>
        </w:r>
      </w:del>
    </w:p>
    <w:p w14:paraId="3DFB13D5" w14:textId="6067D018" w:rsidR="00106B58" w:rsidDel="005A6A64" w:rsidRDefault="00106B58" w:rsidP="00BA272F">
      <w:pPr>
        <w:keepNext/>
        <w:shd w:val="clear" w:color="auto" w:fill="FFFF00"/>
        <w:rPr>
          <w:del w:id="2159" w:author="Bambi C" w:date="2022-08-14T19:05:00Z"/>
        </w:rPr>
      </w:pPr>
      <w:del w:id="2160" w:author="Bambi C" w:date="2022-08-14T19:05:00Z">
        <w:r w:rsidDel="005A6A64">
          <w:delText xml:space="preserve">Also similar to other functions where the display function is called, the “Save” function is effectively disabled </w:delText>
        </w:r>
        <w:r w:rsidR="009A7A09" w:rsidDel="005A6A64">
          <w:delText xml:space="preserve">(not performed) </w:delText>
        </w:r>
        <w:r w:rsidDel="005A6A64">
          <w:delText>if there is no data stored in the program</w:delText>
        </w:r>
        <w:r w:rsidR="00594DE9" w:rsidDel="005A6A64">
          <w:delText xml:space="preserve"> – the user is returned to Menu </w:delText>
        </w:r>
        <w:r w:rsidR="0052680D" w:rsidDel="005A6A64">
          <w:delText>(</w:delText>
        </w:r>
        <w:r w:rsidR="0052680D" w:rsidDel="005A6A64">
          <w:fldChar w:fldCharType="begin"/>
        </w:r>
        <w:r w:rsidR="0052680D" w:rsidDel="005A6A64">
          <w:delInstrText xml:space="preserve"> REF _Ref110950304 \h </w:delInstrText>
        </w:r>
        <w:r w:rsidR="00394C01" w:rsidDel="005A6A64">
          <w:delInstrText xml:space="preserve"> \* MERGEFORMAT </w:delInstrText>
        </w:r>
        <w:r w:rsidR="0052680D" w:rsidDel="005A6A64">
          <w:fldChar w:fldCharType="separate"/>
        </w:r>
        <w:r w:rsidR="0052680D" w:rsidDel="005A6A64">
          <w:delText xml:space="preserve">Figure </w:delText>
        </w:r>
        <w:r w:rsidR="0052680D" w:rsidDel="005A6A64">
          <w:rPr>
            <w:noProof/>
          </w:rPr>
          <w:delText>22</w:delText>
        </w:r>
        <w:r w:rsidR="0052680D" w:rsidDel="005A6A64">
          <w:fldChar w:fldCharType="end"/>
        </w:r>
        <w:r w:rsidR="0052680D" w:rsidDel="005A6A64">
          <w:delText>)</w:delText>
        </w:r>
        <w:r w:rsidDel="005A6A64">
          <w:delText>.</w:delText>
        </w:r>
      </w:del>
    </w:p>
    <w:p w14:paraId="10E36ECA" w14:textId="10C90233" w:rsidR="00261CA4" w:rsidDel="00BC00BC" w:rsidRDefault="00261CA4" w:rsidP="00261CA4">
      <w:pPr>
        <w:keepNext/>
        <w:rPr>
          <w:del w:id="2161" w:author="Bambi C" w:date="2022-08-14T14:09:00Z"/>
        </w:rPr>
      </w:pPr>
    </w:p>
    <w:p w14:paraId="001DFE73" w14:textId="1C240592" w:rsidR="00261CA4" w:rsidDel="00BC00BC" w:rsidRDefault="00261CA4" w:rsidP="00261CA4">
      <w:pPr>
        <w:pStyle w:val="Caption"/>
        <w:rPr>
          <w:del w:id="2162" w:author="Bambi C" w:date="2022-08-14T14:09:00Z"/>
        </w:rPr>
      </w:pPr>
      <w:bookmarkStart w:id="2163" w:name="_Ref110950304"/>
      <w:del w:id="2164" w:author="Bambi C" w:date="2022-08-14T14:09:00Z">
        <w:r w:rsidDel="00BC00BC">
          <w:delText xml:space="preserve">Figure </w:delText>
        </w:r>
        <w:r w:rsidR="00DE6474" w:rsidDel="00BC00BC">
          <w:fldChar w:fldCharType="begin"/>
        </w:r>
        <w:r w:rsidR="00DE6474" w:rsidDel="00BC00BC">
          <w:delInstrText xml:space="preserve"> SEQ Figure \* ARABIC </w:delInstrText>
        </w:r>
        <w:r w:rsidR="00DE6474" w:rsidDel="00BC00BC">
          <w:fldChar w:fldCharType="separate"/>
        </w:r>
        <w:r w:rsidR="00133BDE" w:rsidDel="00BC00BC">
          <w:rPr>
            <w:noProof/>
          </w:rPr>
          <w:delText>22</w:delText>
        </w:r>
        <w:r w:rsidR="00DE6474" w:rsidDel="00BC00BC">
          <w:rPr>
            <w:noProof/>
          </w:rPr>
          <w:fldChar w:fldCharType="end"/>
        </w:r>
        <w:bookmarkEnd w:id="2163"/>
        <w:r w:rsidDel="00BC00BC">
          <w:delText>. Screen capture if user selects Option 3 when there is no data entered</w:delText>
        </w:r>
      </w:del>
    </w:p>
    <w:p w14:paraId="19B724B2" w14:textId="0DBE7BB3" w:rsidR="00261CA4" w:rsidDel="00BC00BC" w:rsidRDefault="002E5DE7" w:rsidP="00BA272F">
      <w:pPr>
        <w:shd w:val="clear" w:color="auto" w:fill="FFFF00"/>
        <w:rPr>
          <w:del w:id="2165" w:author="Bambi C" w:date="2022-08-14T14:09:00Z"/>
        </w:rPr>
      </w:pPr>
      <w:del w:id="2166" w:author="Bambi C" w:date="2022-08-14T19:05:00Z">
        <w:r w:rsidDel="005A6A64">
          <w:delText xml:space="preserve">Similar to other functions, </w:delText>
        </w:r>
        <w:r w:rsidR="00F45839" w:rsidDel="005A6A64">
          <w:delText>the user also the option to return to</w:delText>
        </w:r>
        <w:r w:rsidR="00E47604" w:rsidDel="005A6A64">
          <w:delText xml:space="preserve"> the</w:delText>
        </w:r>
        <w:r w:rsidR="00F45839" w:rsidDel="005A6A64">
          <w:delText xml:space="preserve"> menu without saving</w:delText>
        </w:r>
        <w:r w:rsidR="004D2966" w:rsidDel="005A6A64">
          <w:delText xml:space="preserve"> (</w:delText>
        </w:r>
        <w:r w:rsidR="00A6093C" w:rsidDel="005A6A64">
          <w:fldChar w:fldCharType="begin"/>
        </w:r>
        <w:r w:rsidR="00A6093C" w:rsidDel="005A6A64">
          <w:delInstrText xml:space="preserve"> REF _Ref110951717 \h </w:delInstrText>
        </w:r>
        <w:r w:rsidR="00394C01" w:rsidDel="005A6A64">
          <w:delInstrText xml:space="preserve"> \* MERGEFORMAT </w:delInstrText>
        </w:r>
        <w:r w:rsidR="00A6093C" w:rsidDel="005A6A64">
          <w:fldChar w:fldCharType="separate"/>
        </w:r>
        <w:r w:rsidR="00A6093C" w:rsidDel="005A6A64">
          <w:delText xml:space="preserve">Figure </w:delText>
        </w:r>
        <w:r w:rsidR="00A6093C" w:rsidDel="005A6A64">
          <w:rPr>
            <w:noProof/>
          </w:rPr>
          <w:delText>23</w:delText>
        </w:r>
        <w:r w:rsidR="00A6093C" w:rsidDel="005A6A64">
          <w:fldChar w:fldCharType="end"/>
        </w:r>
        <w:r w:rsidR="004D2966" w:rsidDel="005A6A64">
          <w:delText>).</w:delText>
        </w:r>
        <w:r w:rsidR="00E47604" w:rsidDel="005A6A64">
          <w:delText xml:space="preserve"> For example, the user chooses to save, but upon </w:delText>
        </w:r>
        <w:r w:rsidR="00492EDF" w:rsidDel="005A6A64">
          <w:delText xml:space="preserve">seeing the current data displayed, realizes that they had forgotten to remove or add a task, then the user may want to </w:delText>
        </w:r>
        <w:r w:rsidR="00B814B3" w:rsidDel="005A6A64">
          <w:delText xml:space="preserve">go back to make the correction or update (or </w:delText>
        </w:r>
        <w:r w:rsidR="00A4571A" w:rsidDel="005A6A64">
          <w:delText>quit without saving</w:delText>
        </w:r>
        <w:r w:rsidR="00B814B3" w:rsidDel="005A6A64">
          <w:delText>).</w:delText>
        </w:r>
      </w:del>
    </w:p>
    <w:p w14:paraId="22078CDF" w14:textId="224D4685" w:rsidR="00261CA4" w:rsidDel="00BC00BC" w:rsidRDefault="00261CA4" w:rsidP="00261CA4">
      <w:pPr>
        <w:keepNext/>
        <w:rPr>
          <w:del w:id="2167" w:author="Bambi C" w:date="2022-08-14T14:09:00Z"/>
        </w:rPr>
      </w:pPr>
    </w:p>
    <w:p w14:paraId="16588BB9" w14:textId="4F771103" w:rsidR="00261CA4" w:rsidRDefault="00261CA4" w:rsidP="005A6A64">
      <w:pPr>
        <w:pStyle w:val="Caption"/>
      </w:pPr>
      <w:bookmarkStart w:id="2168" w:name="_Ref110951717"/>
      <w:del w:id="2169" w:author="Bambi C" w:date="2022-08-14T14:09:00Z">
        <w:r w:rsidDel="00BC00BC">
          <w:delText xml:space="preserve">Figure </w:delText>
        </w:r>
        <w:r w:rsidR="00DE6474" w:rsidDel="00BC00BC">
          <w:fldChar w:fldCharType="begin"/>
        </w:r>
        <w:r w:rsidR="00DE6474" w:rsidDel="00BC00BC">
          <w:delInstrText xml:space="preserve"> SEQ Figure \* ARABIC </w:delInstrText>
        </w:r>
        <w:r w:rsidR="00DE6474" w:rsidDel="00BC00BC">
          <w:fldChar w:fldCharType="separate"/>
        </w:r>
        <w:r w:rsidR="00CA09CD" w:rsidDel="00BC00BC">
          <w:rPr>
            <w:noProof/>
          </w:rPr>
          <w:delText>23</w:delText>
        </w:r>
        <w:r w:rsidR="00DE6474" w:rsidDel="00BC00BC">
          <w:rPr>
            <w:noProof/>
          </w:rPr>
          <w:fldChar w:fldCharType="end"/>
        </w:r>
        <w:bookmarkEnd w:id="2168"/>
        <w:r w:rsidDel="00BC00BC">
          <w:delText>. Screen capture if user selects Menu</w:delText>
        </w:r>
        <w:r w:rsidR="005F527A" w:rsidDel="00BC00BC">
          <w:delText xml:space="preserve"> in option 4</w:delText>
        </w:r>
      </w:del>
    </w:p>
    <w:p w14:paraId="538FD258" w14:textId="0B00A222" w:rsidR="00015812" w:rsidRDefault="00261CA4" w:rsidP="00261CA4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Pr="000527C0">
        <w:t>Table of Contents</w:t>
      </w:r>
      <w:r w:rsidRPr="000527C0">
        <w:fldChar w:fldCharType="end"/>
      </w:r>
      <w:r w:rsidRPr="000527C0">
        <w:t>]</w:t>
      </w:r>
    </w:p>
    <w:p w14:paraId="0BDCF804" w14:textId="2176435D" w:rsidR="00357610" w:rsidRPr="00E67DD3" w:rsidDel="00557B96" w:rsidRDefault="00357610" w:rsidP="00357610">
      <w:pPr>
        <w:pStyle w:val="Heading4"/>
        <w:rPr>
          <w:del w:id="2170" w:author="Bambi C" w:date="2022-08-14T14:01:00Z"/>
        </w:rPr>
      </w:pPr>
      <w:bookmarkStart w:id="2171" w:name="_Toc111378241"/>
      <w:bookmarkStart w:id="2172" w:name="_Toc111401795"/>
      <w:bookmarkEnd w:id="2171"/>
      <w:bookmarkEnd w:id="2172"/>
    </w:p>
    <w:p w14:paraId="372363BB" w14:textId="2AFB38AE" w:rsidR="00357610" w:rsidRPr="00BB3E5B" w:rsidDel="00557B96" w:rsidRDefault="00357610" w:rsidP="00357610">
      <w:pPr>
        <w:rPr>
          <w:del w:id="2173" w:author="Bambi C" w:date="2022-08-14T14:01:00Z"/>
          <w:i/>
          <w:iCs w:val="0"/>
        </w:rPr>
      </w:pPr>
      <w:del w:id="2174" w:author="Bambi C" w:date="2022-08-14T14:01:00Z">
        <w:r w:rsidRPr="00BB3E5B" w:rsidDel="00557B96">
          <w:rPr>
            <w:i/>
            <w:iCs w:val="0"/>
          </w:rPr>
          <w:delText xml:space="preserve">Requirement </w:delText>
        </w:r>
        <w:r w:rsidR="00510A05" w:rsidDel="00557B96">
          <w:rPr>
            <w:i/>
            <w:iCs w:val="0"/>
          </w:rPr>
          <w:delText>7</w:delText>
        </w:r>
        <w:r w:rsidRPr="00BB3E5B" w:rsidDel="00557B96">
          <w:rPr>
            <w:i/>
            <w:iCs w:val="0"/>
          </w:rPr>
          <w:delText>:</w:delText>
        </w:r>
        <w:r w:rsidR="00394C01" w:rsidDel="00557B96">
          <w:rPr>
            <w:i/>
            <w:iCs w:val="0"/>
          </w:rPr>
          <w:delText xml:space="preserve"> </w:delText>
        </w:r>
        <w:bookmarkStart w:id="2175" w:name="_Toc111378242"/>
        <w:bookmarkStart w:id="2176" w:name="_Toc111401796"/>
        <w:bookmarkEnd w:id="2175"/>
        <w:bookmarkEnd w:id="2176"/>
      </w:del>
    </w:p>
    <w:p w14:paraId="63B5D233" w14:textId="13263849" w:rsidR="00357610" w:rsidRPr="000C7AC0" w:rsidDel="00557B96" w:rsidRDefault="006454A1" w:rsidP="00BA272F">
      <w:pPr>
        <w:keepNext/>
        <w:shd w:val="clear" w:color="auto" w:fill="FFFF0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del w:id="2177" w:author="Bambi C" w:date="2022-08-14T14:01:00Z"/>
        </w:rPr>
      </w:pPr>
      <w:del w:id="2178" w:author="Bambi C" w:date="2022-08-14T14:01:00Z">
        <w:r w:rsidDel="00557B96">
          <w:delText xml:space="preserve">The exit function </w:delText>
        </w:r>
        <w:r w:rsidR="00173DC4" w:rsidDel="00557B96">
          <w:delText xml:space="preserve">essentially triggers the </w:delText>
        </w:r>
        <w:r w:rsidR="00173DC4" w:rsidRPr="00BA272F" w:rsidDel="00557B96">
          <w:rPr>
            <w:rFonts w:ascii="Consolas" w:hAnsi="Consolas" w:cs="Consolas"/>
          </w:rPr>
          <w:delText>break</w:delText>
        </w:r>
        <w:r w:rsidR="00173DC4" w:rsidDel="00557B96">
          <w:delText xml:space="preserve"> statement for the </w:delText>
        </w:r>
        <w:r w:rsidR="00173DC4" w:rsidRPr="00BA272F" w:rsidDel="00557B96">
          <w:rPr>
            <w:rFonts w:ascii="Consolas" w:hAnsi="Consolas" w:cs="Consolas"/>
          </w:rPr>
          <w:delText xml:space="preserve">while </w:delText>
        </w:r>
        <w:r w:rsidR="005B3363" w:rsidRPr="00BA272F" w:rsidDel="00557B96">
          <w:rPr>
            <w:rFonts w:ascii="Consolas" w:hAnsi="Consolas" w:cs="Consolas"/>
          </w:rPr>
          <w:delText>T</w:delText>
        </w:r>
        <w:r w:rsidR="00173DC4" w:rsidRPr="00BA272F" w:rsidDel="00557B96">
          <w:rPr>
            <w:rFonts w:ascii="Consolas" w:hAnsi="Consolas" w:cs="Consolas"/>
          </w:rPr>
          <w:delText>rue</w:delText>
        </w:r>
        <w:r w:rsidR="005B3363" w:rsidRPr="00BA272F" w:rsidDel="00557B96">
          <w:rPr>
            <w:rFonts w:ascii="Consolas" w:hAnsi="Consolas" w:cs="Consolas"/>
          </w:rPr>
          <w:delText>:</w:delText>
        </w:r>
        <w:r w:rsidR="00173DC4" w:rsidDel="00557B96">
          <w:delText xml:space="preserve"> loop for the menu / </w:delText>
        </w:r>
        <w:r w:rsidR="00FE570A" w:rsidDel="00557B96">
          <w:delText>program (</w:delText>
        </w:r>
        <w:r w:rsidR="007538AB" w:rsidDel="00557B96">
          <w:fldChar w:fldCharType="begin"/>
        </w:r>
        <w:r w:rsidR="007538AB" w:rsidDel="00557B96">
          <w:delInstrText xml:space="preserve"> REF _Ref110953290 \h </w:delInstrText>
        </w:r>
        <w:r w:rsidR="00394C01" w:rsidDel="00557B96">
          <w:delInstrText xml:space="preserve"> \* MERGEFORMAT </w:delInstrText>
        </w:r>
        <w:r w:rsidR="007538AB" w:rsidDel="00557B96">
          <w:fldChar w:fldCharType="separate"/>
        </w:r>
        <w:r w:rsidR="007538AB" w:rsidDel="00557B96">
          <w:delText xml:space="preserve">Figure </w:delText>
        </w:r>
        <w:r w:rsidR="007538AB" w:rsidDel="00557B96">
          <w:rPr>
            <w:noProof/>
          </w:rPr>
          <w:delText>24</w:delText>
        </w:r>
        <w:r w:rsidR="007538AB" w:rsidDel="00557B96">
          <w:fldChar w:fldCharType="end"/>
        </w:r>
        <w:r w:rsidR="00FE570A" w:rsidDel="00557B96">
          <w:delText>)</w:delText>
        </w:r>
        <w:r w:rsidR="00173DC4" w:rsidDel="00557B96">
          <w:delText>.</w:delText>
        </w:r>
        <w:bookmarkStart w:id="2179" w:name="_Toc111378243"/>
        <w:bookmarkStart w:id="2180" w:name="_Toc111401797"/>
        <w:bookmarkEnd w:id="2179"/>
        <w:bookmarkEnd w:id="2180"/>
      </w:del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8"/>
      </w:tblGrid>
      <w:tr w:rsidR="00357610" w:rsidRPr="00BB3E5B" w:rsidDel="00557B96" w14:paraId="341D2101" w14:textId="7D2FD8FD" w:rsidTr="00EF2150">
        <w:trPr>
          <w:del w:id="2181" w:author="Bambi C" w:date="2022-08-14T14:01:00Z"/>
        </w:trPr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14DE37D" w14:textId="3C49FB06" w:rsidR="00357610" w:rsidRPr="00BB3E5B" w:rsidDel="00557B96" w:rsidRDefault="00357610" w:rsidP="00394C01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del w:id="2182" w:author="Bambi C" w:date="2022-08-14T14:01:00Z"/>
                <w:rFonts w:ascii="Consolas" w:hAnsi="Consolas" w:cs="Consolas"/>
                <w:iCs w:val="0"/>
                <w:color w:val="000000" w:themeColor="text1"/>
              </w:rPr>
            </w:pPr>
            <w:bookmarkStart w:id="2183" w:name="_Toc111378244"/>
            <w:bookmarkStart w:id="2184" w:name="_Toc111401798"/>
            <w:bookmarkEnd w:id="2183"/>
            <w:bookmarkEnd w:id="2184"/>
          </w:p>
        </w:tc>
        <w:bookmarkStart w:id="2185" w:name="_Toc111378245"/>
        <w:bookmarkStart w:id="2186" w:name="_Toc111401799"/>
        <w:bookmarkEnd w:id="2185"/>
        <w:bookmarkEnd w:id="2186"/>
      </w:tr>
    </w:tbl>
    <w:p w14:paraId="5C880119" w14:textId="78F4F427" w:rsidR="00357610" w:rsidDel="00557B96" w:rsidRDefault="00357610" w:rsidP="00357610">
      <w:pPr>
        <w:pStyle w:val="Caption"/>
        <w:rPr>
          <w:del w:id="2187" w:author="Bambi C" w:date="2022-08-14T14:01:00Z"/>
        </w:rPr>
      </w:pPr>
      <w:bookmarkStart w:id="2188" w:name="_Ref110953290"/>
      <w:del w:id="2189" w:author="Bambi C" w:date="2022-08-14T14:01:00Z">
        <w:r w:rsidDel="00557B96">
          <w:delText xml:space="preserve">Figure </w:delText>
        </w:r>
        <w:r w:rsidR="00DE6474" w:rsidDel="00557B96">
          <w:fldChar w:fldCharType="begin"/>
        </w:r>
        <w:r w:rsidR="00DE6474" w:rsidDel="00557B96">
          <w:delInstrText xml:space="preserve"> SEQ Figure \* ARABIC </w:delInstrText>
        </w:r>
        <w:r w:rsidR="00DE6474" w:rsidDel="00557B96">
          <w:fldChar w:fldCharType="separate"/>
        </w:r>
        <w:r w:rsidR="00F52F1D" w:rsidDel="00557B96">
          <w:rPr>
            <w:noProof/>
          </w:rPr>
          <w:delText>24</w:delText>
        </w:r>
        <w:r w:rsidR="00DE6474" w:rsidDel="00557B96">
          <w:rPr>
            <w:noProof/>
          </w:rPr>
          <w:fldChar w:fldCharType="end"/>
        </w:r>
        <w:bookmarkEnd w:id="2188"/>
        <w:r w:rsidDel="00557B96">
          <w:delText xml:space="preserve">. Source code </w:delText>
        </w:r>
        <w:r w:rsidR="00F52F1D" w:rsidDel="00557B96">
          <w:delText xml:space="preserve">to </w:delText>
        </w:r>
        <w:r w:rsidDel="00557B96">
          <w:delText>quit the program</w:delText>
        </w:r>
        <w:bookmarkStart w:id="2190" w:name="_Toc111378246"/>
        <w:bookmarkStart w:id="2191" w:name="_Toc111401800"/>
        <w:bookmarkEnd w:id="2190"/>
        <w:bookmarkEnd w:id="2191"/>
      </w:del>
    </w:p>
    <w:p w14:paraId="2F100A5B" w14:textId="3B1FC865" w:rsidR="00357610" w:rsidDel="00557B96" w:rsidRDefault="00C17750" w:rsidP="00BA272F">
      <w:pPr>
        <w:shd w:val="clear" w:color="auto" w:fill="FFFF00"/>
        <w:rPr>
          <w:del w:id="2192" w:author="Bambi C" w:date="2022-08-14T14:01:00Z"/>
        </w:rPr>
      </w:pPr>
      <w:del w:id="2193" w:author="Bambi C" w:date="2022-08-14T14:01:00Z">
        <w:r w:rsidDel="00557B96">
          <w:delText xml:space="preserve">When the user chooses to quit the program, final farewell message before </w:delText>
        </w:r>
        <w:r w:rsidR="00251D18" w:rsidDel="00557B96">
          <w:delText xml:space="preserve">interrupting the quit with a final input from the user </w:delText>
        </w:r>
        <w:r w:rsidR="005F527A" w:rsidDel="00557B96">
          <w:delText>(</w:delText>
        </w:r>
        <w:r w:rsidR="00355629" w:rsidDel="00557B96">
          <w:fldChar w:fldCharType="begin"/>
        </w:r>
        <w:r w:rsidR="00355629" w:rsidDel="00557B96">
          <w:delInstrText xml:space="preserve"> REF _Ref110953021 \h </w:delInstrText>
        </w:r>
        <w:r w:rsidR="00394C01" w:rsidDel="00557B96">
          <w:delInstrText xml:space="preserve"> \* MERGEFORMAT </w:delInstrText>
        </w:r>
        <w:r w:rsidR="00355629" w:rsidDel="00557B96">
          <w:fldChar w:fldCharType="separate"/>
        </w:r>
        <w:r w:rsidR="00355629" w:rsidDel="00557B96">
          <w:delText xml:space="preserve">Figure </w:delText>
        </w:r>
        <w:r w:rsidR="00355629" w:rsidDel="00557B96">
          <w:rPr>
            <w:noProof/>
          </w:rPr>
          <w:delText>25</w:delText>
        </w:r>
        <w:r w:rsidR="00355629" w:rsidDel="00557B96">
          <w:fldChar w:fldCharType="end"/>
        </w:r>
        <w:r w:rsidR="005F527A" w:rsidDel="00557B96">
          <w:delText>).</w:delText>
        </w:r>
        <w:bookmarkStart w:id="2194" w:name="_Toc111378247"/>
        <w:bookmarkStart w:id="2195" w:name="_Toc111401801"/>
        <w:bookmarkEnd w:id="2194"/>
        <w:bookmarkEnd w:id="2195"/>
      </w:del>
    </w:p>
    <w:p w14:paraId="2A1D4B7D" w14:textId="4D579E76" w:rsidR="001E54FE" w:rsidDel="00557B96" w:rsidRDefault="001E54FE" w:rsidP="00357610">
      <w:pPr>
        <w:rPr>
          <w:del w:id="2196" w:author="Bambi C" w:date="2022-08-14T14:01:00Z"/>
        </w:rPr>
      </w:pPr>
      <w:bookmarkStart w:id="2197" w:name="_Toc111378248"/>
      <w:bookmarkStart w:id="2198" w:name="_Toc111401802"/>
      <w:bookmarkEnd w:id="2197"/>
      <w:bookmarkEnd w:id="2198"/>
    </w:p>
    <w:p w14:paraId="205BEE94" w14:textId="0FF90E64" w:rsidR="001E54FE" w:rsidDel="00557B96" w:rsidRDefault="001E54FE" w:rsidP="001E54FE">
      <w:pPr>
        <w:pStyle w:val="Caption"/>
        <w:rPr>
          <w:del w:id="2199" w:author="Bambi C" w:date="2022-08-14T14:01:00Z"/>
        </w:rPr>
      </w:pPr>
      <w:bookmarkStart w:id="2200" w:name="_Ref110953021"/>
      <w:del w:id="2201" w:author="Bambi C" w:date="2022-08-14T14:01:00Z">
        <w:r w:rsidDel="00557B96">
          <w:delText xml:space="preserve">Figure </w:delText>
        </w:r>
        <w:r w:rsidR="00DE6474" w:rsidDel="00557B96">
          <w:fldChar w:fldCharType="begin"/>
        </w:r>
        <w:r w:rsidR="00DE6474" w:rsidDel="00557B96">
          <w:delInstrText xml:space="preserve"> SEQ Figure \* ARABIC </w:delInstrText>
        </w:r>
        <w:r w:rsidR="00DE6474" w:rsidDel="00557B96">
          <w:fldChar w:fldCharType="separate"/>
        </w:r>
        <w:r w:rsidDel="00557B96">
          <w:rPr>
            <w:noProof/>
          </w:rPr>
          <w:delText>25</w:delText>
        </w:r>
        <w:r w:rsidR="00DE6474" w:rsidDel="00557B96">
          <w:rPr>
            <w:noProof/>
          </w:rPr>
          <w:fldChar w:fldCharType="end"/>
        </w:r>
        <w:bookmarkEnd w:id="2200"/>
        <w:r w:rsidDel="00557B96">
          <w:delText>. Screen capture if user chooses to Quit the program</w:delText>
        </w:r>
        <w:bookmarkStart w:id="2202" w:name="_Toc111378249"/>
        <w:bookmarkStart w:id="2203" w:name="_Toc111401803"/>
        <w:bookmarkEnd w:id="2202"/>
        <w:bookmarkEnd w:id="2203"/>
      </w:del>
    </w:p>
    <w:p w14:paraId="472CE50D" w14:textId="7ACAA45E" w:rsidR="001E54FE" w:rsidDel="00557B96" w:rsidRDefault="007538AB" w:rsidP="00BA272F">
      <w:pPr>
        <w:shd w:val="clear" w:color="auto" w:fill="FFFF00"/>
        <w:rPr>
          <w:del w:id="2204" w:author="Bambi C" w:date="2022-08-14T14:01:00Z"/>
        </w:rPr>
      </w:pPr>
      <w:del w:id="2205" w:author="Bambi C" w:date="2022-08-14T14:01:00Z">
        <w:r w:rsidDel="00557B96">
          <w:delText xml:space="preserve">Keeping the user experience as consistent as possible so performance of functions and navigation through </w:delText>
        </w:r>
        <w:r w:rsidR="00F92F65" w:rsidDel="00557B96">
          <w:delText xml:space="preserve">the program becomes more predictable and efficient for the user. </w:delText>
        </w:r>
        <w:r w:rsidR="008728B1" w:rsidDel="00557B96">
          <w:delText xml:space="preserve">The user has the option to return to the menu before confirming they want to quit the program </w:delText>
        </w:r>
        <w:r w:rsidR="005F527A" w:rsidDel="00557B96">
          <w:delText>(</w:delText>
        </w:r>
        <w:r w:rsidR="00355629" w:rsidDel="00557B96">
          <w:fldChar w:fldCharType="begin"/>
        </w:r>
        <w:r w:rsidR="00355629" w:rsidDel="00557B96">
          <w:delInstrText xml:space="preserve"> REF _Ref110953041 \h </w:delInstrText>
        </w:r>
        <w:r w:rsidR="00394C01" w:rsidDel="00557B96">
          <w:delInstrText xml:space="preserve"> \* MERGEFORMAT </w:delInstrText>
        </w:r>
        <w:r w:rsidR="00355629" w:rsidDel="00557B96">
          <w:fldChar w:fldCharType="separate"/>
        </w:r>
        <w:r w:rsidR="00355629" w:rsidDel="00557B96">
          <w:delText xml:space="preserve">Figure </w:delText>
        </w:r>
        <w:r w:rsidR="00355629" w:rsidDel="00557B96">
          <w:rPr>
            <w:noProof/>
          </w:rPr>
          <w:delText>26</w:delText>
        </w:r>
        <w:r w:rsidR="00355629" w:rsidDel="00557B96">
          <w:fldChar w:fldCharType="end"/>
        </w:r>
        <w:r w:rsidR="005F527A" w:rsidDel="00557B96">
          <w:delText>).</w:delText>
        </w:r>
        <w:bookmarkStart w:id="2206" w:name="_Toc111378250"/>
        <w:bookmarkStart w:id="2207" w:name="_Toc111401804"/>
        <w:bookmarkEnd w:id="2206"/>
        <w:bookmarkEnd w:id="2207"/>
      </w:del>
    </w:p>
    <w:p w14:paraId="156A1EAD" w14:textId="4B10B3B7" w:rsidR="00357610" w:rsidDel="00557B96" w:rsidRDefault="00357610" w:rsidP="00357610">
      <w:pPr>
        <w:keepNext/>
        <w:rPr>
          <w:del w:id="2208" w:author="Bambi C" w:date="2022-08-14T14:01:00Z"/>
        </w:rPr>
      </w:pPr>
      <w:bookmarkStart w:id="2209" w:name="_Toc111378251"/>
      <w:bookmarkStart w:id="2210" w:name="_Toc111401805"/>
      <w:bookmarkEnd w:id="2209"/>
      <w:bookmarkEnd w:id="2210"/>
    </w:p>
    <w:p w14:paraId="5F10957C" w14:textId="3BD49031" w:rsidR="00357610" w:rsidDel="00557B96" w:rsidRDefault="00357610" w:rsidP="00BA272F">
      <w:pPr>
        <w:pStyle w:val="Caption"/>
        <w:rPr>
          <w:del w:id="2211" w:author="Bambi C" w:date="2022-08-14T14:01:00Z"/>
        </w:rPr>
      </w:pPr>
      <w:bookmarkStart w:id="2212" w:name="_Ref110953041"/>
      <w:del w:id="2213" w:author="Bambi C" w:date="2022-08-14T14:01:00Z">
        <w:r w:rsidDel="00557B96">
          <w:delText xml:space="preserve">Figure </w:delText>
        </w:r>
        <w:r w:rsidDel="00557B96">
          <w:rPr>
            <w:b w:val="0"/>
            <w:bCs w:val="0"/>
          </w:rPr>
          <w:fldChar w:fldCharType="begin"/>
        </w:r>
        <w:r w:rsidDel="00557B96">
          <w:rPr>
            <w:b w:val="0"/>
            <w:bCs w:val="0"/>
          </w:rPr>
          <w:delInstrText xml:space="preserve"> SEQ Figure \* ARABIC </w:delInstrText>
        </w:r>
        <w:r w:rsidDel="00557B96">
          <w:rPr>
            <w:b w:val="0"/>
            <w:bCs w:val="0"/>
          </w:rPr>
          <w:fldChar w:fldCharType="separate"/>
        </w:r>
        <w:r w:rsidR="005F527A" w:rsidDel="00557B96">
          <w:rPr>
            <w:noProof/>
          </w:rPr>
          <w:delText>26</w:delText>
        </w:r>
        <w:r w:rsidDel="00557B96">
          <w:rPr>
            <w:b w:val="0"/>
            <w:bCs w:val="0"/>
            <w:noProof/>
            <w:color w:val="auto"/>
            <w:sz w:val="20"/>
            <w:szCs w:val="20"/>
          </w:rPr>
          <w:fldChar w:fldCharType="end"/>
        </w:r>
        <w:bookmarkEnd w:id="2212"/>
        <w:r w:rsidDel="00557B96">
          <w:delText>. Screen capture if user selects Menu</w:delText>
        </w:r>
        <w:r w:rsidR="00B81226" w:rsidDel="00557B96">
          <w:delText xml:space="preserve"> from option 5</w:delText>
        </w:r>
        <w:bookmarkStart w:id="2214" w:name="_Toc111378252"/>
        <w:bookmarkStart w:id="2215" w:name="_Toc111401806"/>
        <w:bookmarkEnd w:id="2214"/>
        <w:bookmarkEnd w:id="2215"/>
      </w:del>
    </w:p>
    <w:p w14:paraId="26F1A687" w14:textId="3FC8E940" w:rsidR="00780A5D" w:rsidRPr="00780A5D" w:rsidDel="00557B96" w:rsidRDefault="00780A5D" w:rsidP="00BA272F">
      <w:pPr>
        <w:keepNext/>
        <w:shd w:val="clear" w:color="auto" w:fill="FFFF0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del w:id="2216" w:author="Bambi C" w:date="2022-08-14T14:01:00Z"/>
        </w:rPr>
      </w:pPr>
      <w:del w:id="2217" w:author="Bambi C" w:date="2022-08-14T14:01:00Z">
        <w:r w:rsidRPr="00BA272F" w:rsidDel="00557B96">
          <w:rPr>
            <w:b/>
            <w:bCs/>
          </w:rPr>
          <w:delText>Future feature</w:delText>
        </w:r>
        <w:r w:rsidDel="00557B96">
          <w:delText>: Prompt user to save file if they are exiting without saving. Implementation: Create counter array-variable[0] where save returns value to zero and other actions: (1) add, (2) remove will increment the counter +1.</w:delText>
        </w:r>
        <w:r w:rsidR="00662B72" w:rsidDel="00557B96">
          <w:delText xml:space="preserve"> If variable is &gt; 0, then prompt user to save.</w:delText>
        </w:r>
        <w:bookmarkStart w:id="2218" w:name="_Toc111378253"/>
        <w:bookmarkStart w:id="2219" w:name="_Toc111401807"/>
        <w:bookmarkEnd w:id="2218"/>
        <w:bookmarkEnd w:id="2219"/>
      </w:del>
    </w:p>
    <w:p w14:paraId="260CC81E" w14:textId="1A3913E1" w:rsidR="00037B5C" w:rsidRPr="000527C0" w:rsidDel="00557B96" w:rsidRDefault="00357610" w:rsidP="00C43836">
      <w:pPr>
        <w:jc w:val="right"/>
        <w:rPr>
          <w:del w:id="2220" w:author="Bambi C" w:date="2022-08-14T14:01:00Z"/>
        </w:rPr>
      </w:pPr>
      <w:del w:id="2221" w:author="Bambi C" w:date="2022-08-14T14:01:00Z">
        <w:r w:rsidRPr="000527C0" w:rsidDel="00557B96">
          <w:delText>[</w:delText>
        </w:r>
        <w:r w:rsidRPr="000527C0" w:rsidDel="00557B96">
          <w:fldChar w:fldCharType="begin"/>
        </w:r>
        <w:r w:rsidRPr="000527C0" w:rsidDel="00557B96">
          <w:delInstrText xml:space="preserve"> REF _Ref108280728 \h  \* MERGEFORMAT </w:delInstrText>
        </w:r>
        <w:r w:rsidRPr="000527C0" w:rsidDel="00557B96">
          <w:fldChar w:fldCharType="separate"/>
        </w:r>
        <w:r w:rsidRPr="000527C0" w:rsidDel="00557B96">
          <w:delText>Table of Contents</w:delText>
        </w:r>
        <w:r w:rsidRPr="000527C0" w:rsidDel="00557B96">
          <w:fldChar w:fldCharType="end"/>
        </w:r>
        <w:r w:rsidRPr="000527C0" w:rsidDel="00557B96">
          <w:delText>]</w:delText>
        </w:r>
        <w:bookmarkStart w:id="2222" w:name="_Toc111378254"/>
        <w:bookmarkStart w:id="2223" w:name="_Toc111401808"/>
        <w:bookmarkEnd w:id="2222"/>
        <w:bookmarkEnd w:id="2223"/>
      </w:del>
    </w:p>
    <w:p w14:paraId="713C4009" w14:textId="0C101F7F" w:rsidR="00F20E3E" w:rsidRPr="000527C0" w:rsidRDefault="00374946" w:rsidP="000663EC">
      <w:pPr>
        <w:pStyle w:val="Heading3"/>
      </w:pPr>
      <w:bookmarkStart w:id="2224" w:name="_Toc110380189"/>
      <w:bookmarkStart w:id="2225" w:name="_Toc110350315"/>
      <w:bookmarkStart w:id="2226" w:name="_Toc110380190"/>
      <w:bookmarkStart w:id="2227" w:name="_Toc110350316"/>
      <w:bookmarkStart w:id="2228" w:name="_Toc110380191"/>
      <w:bookmarkStart w:id="2229" w:name="_Toc110350317"/>
      <w:bookmarkStart w:id="2230" w:name="_Toc110380192"/>
      <w:bookmarkStart w:id="2231" w:name="_Toc110350318"/>
      <w:bookmarkStart w:id="2232" w:name="_Toc110380193"/>
      <w:bookmarkStart w:id="2233" w:name="_Toc110350321"/>
      <w:bookmarkStart w:id="2234" w:name="_Toc110380196"/>
      <w:bookmarkStart w:id="2235" w:name="_Toc110350322"/>
      <w:bookmarkStart w:id="2236" w:name="_Toc110380197"/>
      <w:bookmarkStart w:id="2237" w:name="_Toc110350323"/>
      <w:bookmarkStart w:id="2238" w:name="_Toc110380198"/>
      <w:bookmarkStart w:id="2239" w:name="_Toc110350324"/>
      <w:bookmarkStart w:id="2240" w:name="_Toc110380199"/>
      <w:bookmarkStart w:id="2241" w:name="_Toc110350325"/>
      <w:bookmarkStart w:id="2242" w:name="_Toc110380200"/>
      <w:bookmarkStart w:id="2243" w:name="_Toc110350326"/>
      <w:bookmarkStart w:id="2244" w:name="_Toc110380201"/>
      <w:bookmarkStart w:id="2245" w:name="_Toc110350327"/>
      <w:bookmarkStart w:id="2246" w:name="_Toc110380202"/>
      <w:bookmarkStart w:id="2247" w:name="_Toc110350328"/>
      <w:bookmarkStart w:id="2248" w:name="_Toc110380203"/>
      <w:bookmarkStart w:id="2249" w:name="_Toc110350329"/>
      <w:bookmarkStart w:id="2250" w:name="_Toc110380204"/>
      <w:bookmarkStart w:id="2251" w:name="_Toc110350330"/>
      <w:bookmarkStart w:id="2252" w:name="_Toc110380205"/>
      <w:bookmarkStart w:id="2253" w:name="_Toc110350331"/>
      <w:bookmarkStart w:id="2254" w:name="_Toc110380206"/>
      <w:bookmarkStart w:id="2255" w:name="_Toc110350332"/>
      <w:bookmarkStart w:id="2256" w:name="_Toc110380207"/>
      <w:bookmarkStart w:id="2257" w:name="_Toc110350339"/>
      <w:bookmarkStart w:id="2258" w:name="_Toc110380214"/>
      <w:bookmarkStart w:id="2259" w:name="_Toc110350340"/>
      <w:bookmarkStart w:id="2260" w:name="_Toc110380215"/>
      <w:bookmarkStart w:id="2261" w:name="_Toc110350341"/>
      <w:bookmarkStart w:id="2262" w:name="_Toc110380216"/>
      <w:bookmarkStart w:id="2263" w:name="_Toc110350342"/>
      <w:bookmarkStart w:id="2264" w:name="_Toc110380217"/>
      <w:bookmarkStart w:id="2265" w:name="_Toc110350343"/>
      <w:bookmarkStart w:id="2266" w:name="_Toc110380218"/>
      <w:bookmarkStart w:id="2267" w:name="_Toc110350344"/>
      <w:bookmarkStart w:id="2268" w:name="_Toc110380219"/>
      <w:bookmarkStart w:id="2269" w:name="_Toc110350345"/>
      <w:bookmarkStart w:id="2270" w:name="_Toc110380220"/>
      <w:bookmarkStart w:id="2271" w:name="_Toc110350346"/>
      <w:bookmarkStart w:id="2272" w:name="_Toc110380221"/>
      <w:bookmarkStart w:id="2273" w:name="_Toc110350347"/>
      <w:bookmarkStart w:id="2274" w:name="_Toc110380222"/>
      <w:bookmarkStart w:id="2275" w:name="_Toc110350348"/>
      <w:bookmarkStart w:id="2276" w:name="_Toc110380223"/>
      <w:bookmarkStart w:id="2277" w:name="_Toc110350349"/>
      <w:bookmarkStart w:id="2278" w:name="_Toc110380224"/>
      <w:bookmarkStart w:id="2279" w:name="_Toc110350350"/>
      <w:bookmarkStart w:id="2280" w:name="_Toc110380225"/>
      <w:bookmarkStart w:id="2281" w:name="_Toc110350351"/>
      <w:bookmarkStart w:id="2282" w:name="_Toc110380226"/>
      <w:bookmarkStart w:id="2283" w:name="_Toc110350352"/>
      <w:bookmarkStart w:id="2284" w:name="_Toc110380227"/>
      <w:bookmarkStart w:id="2285" w:name="_Toc110350353"/>
      <w:bookmarkStart w:id="2286" w:name="_Toc110380228"/>
      <w:bookmarkStart w:id="2287" w:name="_Toc110350354"/>
      <w:bookmarkStart w:id="2288" w:name="_Toc110380229"/>
      <w:bookmarkStart w:id="2289" w:name="_Toc110350355"/>
      <w:bookmarkStart w:id="2290" w:name="_Toc110380230"/>
      <w:bookmarkStart w:id="2291" w:name="_Toc110350356"/>
      <w:bookmarkStart w:id="2292" w:name="_Toc110380231"/>
      <w:bookmarkStart w:id="2293" w:name="_Toc110350357"/>
      <w:bookmarkStart w:id="2294" w:name="_Toc110380232"/>
      <w:bookmarkStart w:id="2295" w:name="_Toc110350358"/>
      <w:bookmarkStart w:id="2296" w:name="_Toc110380233"/>
      <w:bookmarkStart w:id="2297" w:name="_Toc110350361"/>
      <w:bookmarkStart w:id="2298" w:name="_Toc110380236"/>
      <w:bookmarkStart w:id="2299" w:name="_Toc110350362"/>
      <w:bookmarkStart w:id="2300" w:name="_Toc110380237"/>
      <w:bookmarkStart w:id="2301" w:name="_Toc109750109"/>
      <w:bookmarkStart w:id="2302" w:name="_Toc110350363"/>
      <w:bookmarkStart w:id="2303" w:name="_Toc110380238"/>
      <w:bookmarkStart w:id="2304" w:name="_Toc109750007"/>
      <w:bookmarkStart w:id="2305" w:name="_Toc109750059"/>
      <w:bookmarkStart w:id="2306" w:name="_Toc109750110"/>
      <w:bookmarkStart w:id="2307" w:name="_Toc109750160"/>
      <w:bookmarkStart w:id="2308" w:name="_Toc109750301"/>
      <w:bookmarkStart w:id="2309" w:name="_Toc110350364"/>
      <w:bookmarkStart w:id="2310" w:name="_Toc110380239"/>
      <w:bookmarkStart w:id="2311" w:name="_Toc109750008"/>
      <w:bookmarkStart w:id="2312" w:name="_Toc109750060"/>
      <w:bookmarkStart w:id="2313" w:name="_Toc109750111"/>
      <w:bookmarkStart w:id="2314" w:name="_Toc109750161"/>
      <w:bookmarkStart w:id="2315" w:name="_Toc109750252"/>
      <w:bookmarkStart w:id="2316" w:name="_Toc109750302"/>
      <w:bookmarkStart w:id="2317" w:name="_Toc109750352"/>
      <w:bookmarkStart w:id="2318" w:name="_Toc109750444"/>
      <w:bookmarkStart w:id="2319" w:name="_Toc109750493"/>
      <w:bookmarkStart w:id="2320" w:name="_Toc110350365"/>
      <w:bookmarkStart w:id="2321" w:name="_Toc110380240"/>
      <w:bookmarkStart w:id="2322" w:name="_Toc109750009"/>
      <w:bookmarkStart w:id="2323" w:name="_Toc109750061"/>
      <w:bookmarkStart w:id="2324" w:name="_Toc109750112"/>
      <w:bookmarkStart w:id="2325" w:name="_Toc109750162"/>
      <w:bookmarkStart w:id="2326" w:name="_Toc109750253"/>
      <w:bookmarkStart w:id="2327" w:name="_Toc109750303"/>
      <w:bookmarkStart w:id="2328" w:name="_Toc109750353"/>
      <w:bookmarkStart w:id="2329" w:name="_Toc109750445"/>
      <w:bookmarkStart w:id="2330" w:name="_Toc109750494"/>
      <w:bookmarkStart w:id="2331" w:name="_Toc110350366"/>
      <w:bookmarkStart w:id="2332" w:name="_Toc110380241"/>
      <w:bookmarkStart w:id="2333" w:name="_Toc109750010"/>
      <w:bookmarkStart w:id="2334" w:name="_Toc109750062"/>
      <w:bookmarkStart w:id="2335" w:name="_Toc109750113"/>
      <w:bookmarkStart w:id="2336" w:name="_Toc109750163"/>
      <w:bookmarkStart w:id="2337" w:name="_Toc109750254"/>
      <w:bookmarkStart w:id="2338" w:name="_Toc109750304"/>
      <w:bookmarkStart w:id="2339" w:name="_Toc109750354"/>
      <w:bookmarkStart w:id="2340" w:name="_Toc109750446"/>
      <w:bookmarkStart w:id="2341" w:name="_Toc109750495"/>
      <w:bookmarkStart w:id="2342" w:name="_Toc110350367"/>
      <w:bookmarkStart w:id="2343" w:name="_Toc110380242"/>
      <w:bookmarkStart w:id="2344" w:name="_Toc109750011"/>
      <w:bookmarkStart w:id="2345" w:name="_Toc109750063"/>
      <w:bookmarkStart w:id="2346" w:name="_Toc109750114"/>
      <w:bookmarkStart w:id="2347" w:name="_Toc109750164"/>
      <w:bookmarkStart w:id="2348" w:name="_Toc109750255"/>
      <w:bookmarkStart w:id="2349" w:name="_Toc109750305"/>
      <w:bookmarkStart w:id="2350" w:name="_Toc109750355"/>
      <w:bookmarkStart w:id="2351" w:name="_Toc109750447"/>
      <w:bookmarkStart w:id="2352" w:name="_Toc109750496"/>
      <w:bookmarkStart w:id="2353" w:name="_Toc110350368"/>
      <w:bookmarkStart w:id="2354" w:name="_Toc110380243"/>
      <w:bookmarkStart w:id="2355" w:name="_Toc109750012"/>
      <w:bookmarkStart w:id="2356" w:name="_Toc109750064"/>
      <w:bookmarkStart w:id="2357" w:name="_Toc109750115"/>
      <w:bookmarkStart w:id="2358" w:name="_Toc109750165"/>
      <w:bookmarkStart w:id="2359" w:name="_Toc109750256"/>
      <w:bookmarkStart w:id="2360" w:name="_Toc109750306"/>
      <w:bookmarkStart w:id="2361" w:name="_Toc109750356"/>
      <w:bookmarkStart w:id="2362" w:name="_Toc109750448"/>
      <w:bookmarkStart w:id="2363" w:name="_Toc109750497"/>
      <w:bookmarkStart w:id="2364" w:name="_Toc110350369"/>
      <w:bookmarkStart w:id="2365" w:name="_Toc110380244"/>
      <w:bookmarkStart w:id="2366" w:name="_Toc109750013"/>
      <w:bookmarkStart w:id="2367" w:name="_Toc109750065"/>
      <w:bookmarkStart w:id="2368" w:name="_Toc109750116"/>
      <w:bookmarkStart w:id="2369" w:name="_Toc109750166"/>
      <w:bookmarkStart w:id="2370" w:name="_Toc109750257"/>
      <w:bookmarkStart w:id="2371" w:name="_Toc109750307"/>
      <w:bookmarkStart w:id="2372" w:name="_Toc109750357"/>
      <w:bookmarkStart w:id="2373" w:name="_Toc109750449"/>
      <w:bookmarkStart w:id="2374" w:name="_Toc109750498"/>
      <w:bookmarkStart w:id="2375" w:name="_Toc110350370"/>
      <w:bookmarkStart w:id="2376" w:name="_Toc110380245"/>
      <w:bookmarkStart w:id="2377" w:name="_Toc110350371"/>
      <w:bookmarkStart w:id="2378" w:name="_Toc110380246"/>
      <w:bookmarkStart w:id="2379" w:name="_Toc108987783"/>
      <w:bookmarkStart w:id="2380" w:name="_Toc109061014"/>
      <w:bookmarkStart w:id="2381" w:name="_Toc109061052"/>
      <w:bookmarkStart w:id="2382" w:name="_Toc109061477"/>
      <w:bookmarkStart w:id="2383" w:name="_Toc109745660"/>
      <w:bookmarkStart w:id="2384" w:name="_Toc109745749"/>
      <w:bookmarkStart w:id="2385" w:name="_Toc109745790"/>
      <w:bookmarkStart w:id="2386" w:name="_Toc109745830"/>
      <w:bookmarkStart w:id="2387" w:name="_Toc109745872"/>
      <w:bookmarkStart w:id="2388" w:name="_Toc109745911"/>
      <w:bookmarkStart w:id="2389" w:name="_Toc109745952"/>
      <w:bookmarkStart w:id="2390" w:name="_Toc109745994"/>
      <w:bookmarkStart w:id="2391" w:name="_Toc109746035"/>
      <w:bookmarkStart w:id="2392" w:name="_Toc110350372"/>
      <w:bookmarkStart w:id="2393" w:name="_Toc110380247"/>
      <w:bookmarkStart w:id="2394" w:name="_Toc108987785"/>
      <w:bookmarkStart w:id="2395" w:name="_Toc109061016"/>
      <w:bookmarkStart w:id="2396" w:name="_Toc109061054"/>
      <w:bookmarkStart w:id="2397" w:name="_Toc109061479"/>
      <w:bookmarkStart w:id="2398" w:name="_Toc109745662"/>
      <w:bookmarkStart w:id="2399" w:name="_Toc109745751"/>
      <w:bookmarkStart w:id="2400" w:name="_Toc109745792"/>
      <w:bookmarkStart w:id="2401" w:name="_Toc109745832"/>
      <w:bookmarkStart w:id="2402" w:name="_Toc109745874"/>
      <w:bookmarkStart w:id="2403" w:name="_Toc109745913"/>
      <w:bookmarkStart w:id="2404" w:name="_Toc109745954"/>
      <w:bookmarkStart w:id="2405" w:name="_Toc109745996"/>
      <w:bookmarkStart w:id="2406" w:name="_Toc109746037"/>
      <w:bookmarkStart w:id="2407" w:name="_Toc110350374"/>
      <w:bookmarkStart w:id="2408" w:name="_Toc110380249"/>
      <w:bookmarkStart w:id="2409" w:name="_Toc109745664"/>
      <w:bookmarkStart w:id="2410" w:name="_Toc109745753"/>
      <w:bookmarkStart w:id="2411" w:name="_Toc109745794"/>
      <w:bookmarkStart w:id="2412" w:name="_Toc109745834"/>
      <w:bookmarkStart w:id="2413" w:name="_Toc109745876"/>
      <w:bookmarkStart w:id="2414" w:name="_Toc109745915"/>
      <w:bookmarkStart w:id="2415" w:name="_Toc109745956"/>
      <w:bookmarkStart w:id="2416" w:name="_Toc109745998"/>
      <w:bookmarkStart w:id="2417" w:name="_Toc109746039"/>
      <w:bookmarkStart w:id="2418" w:name="_Toc109749905"/>
      <w:bookmarkStart w:id="2419" w:name="_Toc109750016"/>
      <w:bookmarkStart w:id="2420" w:name="_Toc109750068"/>
      <w:bookmarkStart w:id="2421" w:name="_Toc109750119"/>
      <w:bookmarkStart w:id="2422" w:name="_Toc109750169"/>
      <w:bookmarkStart w:id="2423" w:name="_Toc109750211"/>
      <w:bookmarkStart w:id="2424" w:name="_Toc109750260"/>
      <w:bookmarkStart w:id="2425" w:name="_Toc109750310"/>
      <w:bookmarkStart w:id="2426" w:name="_Toc109750360"/>
      <w:bookmarkStart w:id="2427" w:name="_Toc109750402"/>
      <w:bookmarkStart w:id="2428" w:name="_Toc109750452"/>
      <w:bookmarkStart w:id="2429" w:name="_Toc109750501"/>
      <w:bookmarkStart w:id="2430" w:name="_Toc109750544"/>
      <w:bookmarkStart w:id="2431" w:name="_Toc109750587"/>
      <w:bookmarkStart w:id="2432" w:name="_Toc109750629"/>
      <w:bookmarkStart w:id="2433" w:name="_Toc109751948"/>
      <w:bookmarkStart w:id="2434" w:name="_Toc109758179"/>
      <w:bookmarkStart w:id="2435" w:name="_Toc110337666"/>
      <w:bookmarkStart w:id="2436" w:name="_Toc110338805"/>
      <w:bookmarkStart w:id="2437" w:name="_Toc110338841"/>
      <w:bookmarkStart w:id="2438" w:name="_Toc110338876"/>
      <w:bookmarkStart w:id="2439" w:name="_Toc110338911"/>
      <w:bookmarkStart w:id="2440" w:name="_Toc110340964"/>
      <w:bookmarkStart w:id="2441" w:name="_Toc110341115"/>
      <w:bookmarkStart w:id="2442" w:name="_Toc110341185"/>
      <w:bookmarkStart w:id="2443" w:name="_Toc110341252"/>
      <w:bookmarkStart w:id="2444" w:name="_Toc110349533"/>
      <w:bookmarkStart w:id="2445" w:name="_Toc110349629"/>
      <w:bookmarkStart w:id="2446" w:name="_Toc110350375"/>
      <w:bookmarkStart w:id="2447" w:name="_Toc110380250"/>
      <w:bookmarkStart w:id="2448" w:name="_Toc109745665"/>
      <w:bookmarkStart w:id="2449" w:name="_Toc109745754"/>
      <w:bookmarkStart w:id="2450" w:name="_Toc109745795"/>
      <w:bookmarkStart w:id="2451" w:name="_Toc109745835"/>
      <w:bookmarkStart w:id="2452" w:name="_Toc109745877"/>
      <w:bookmarkStart w:id="2453" w:name="_Toc109745916"/>
      <w:bookmarkStart w:id="2454" w:name="_Toc109745957"/>
      <w:bookmarkStart w:id="2455" w:name="_Toc109745999"/>
      <w:bookmarkStart w:id="2456" w:name="_Toc109746040"/>
      <w:bookmarkStart w:id="2457" w:name="_Toc109749906"/>
      <w:bookmarkStart w:id="2458" w:name="_Toc109750017"/>
      <w:bookmarkStart w:id="2459" w:name="_Toc109750069"/>
      <w:bookmarkStart w:id="2460" w:name="_Toc109750120"/>
      <w:bookmarkStart w:id="2461" w:name="_Toc109750170"/>
      <w:bookmarkStart w:id="2462" w:name="_Toc109750212"/>
      <w:bookmarkStart w:id="2463" w:name="_Toc109750261"/>
      <w:bookmarkStart w:id="2464" w:name="_Toc109750311"/>
      <w:bookmarkStart w:id="2465" w:name="_Toc109750361"/>
      <w:bookmarkStart w:id="2466" w:name="_Toc109750403"/>
      <w:bookmarkStart w:id="2467" w:name="_Toc109750453"/>
      <w:bookmarkStart w:id="2468" w:name="_Toc109750502"/>
      <w:bookmarkStart w:id="2469" w:name="_Toc109750545"/>
      <w:bookmarkStart w:id="2470" w:name="_Toc109750588"/>
      <w:bookmarkStart w:id="2471" w:name="_Toc109750630"/>
      <w:bookmarkStart w:id="2472" w:name="_Toc109751949"/>
      <w:bookmarkStart w:id="2473" w:name="_Toc109758180"/>
      <w:bookmarkStart w:id="2474" w:name="_Toc110337667"/>
      <w:bookmarkStart w:id="2475" w:name="_Toc110338806"/>
      <w:bookmarkStart w:id="2476" w:name="_Toc110338842"/>
      <w:bookmarkStart w:id="2477" w:name="_Toc110338877"/>
      <w:bookmarkStart w:id="2478" w:name="_Toc110338912"/>
      <w:bookmarkStart w:id="2479" w:name="_Toc110340965"/>
      <w:bookmarkStart w:id="2480" w:name="_Toc110341116"/>
      <w:bookmarkStart w:id="2481" w:name="_Toc110341186"/>
      <w:bookmarkStart w:id="2482" w:name="_Toc110341253"/>
      <w:bookmarkStart w:id="2483" w:name="_Toc110349534"/>
      <w:bookmarkStart w:id="2484" w:name="_Toc110349630"/>
      <w:bookmarkStart w:id="2485" w:name="_Toc110350376"/>
      <w:bookmarkStart w:id="2486" w:name="_Toc110380251"/>
      <w:bookmarkStart w:id="2487" w:name="_Toc111401809"/>
      <w:bookmarkEnd w:id="2224"/>
      <w:bookmarkEnd w:id="2225"/>
      <w:bookmarkEnd w:id="2226"/>
      <w:bookmarkEnd w:id="2227"/>
      <w:bookmarkEnd w:id="2228"/>
      <w:bookmarkEnd w:id="2229"/>
      <w:bookmarkEnd w:id="2230"/>
      <w:bookmarkEnd w:id="2231"/>
      <w:bookmarkEnd w:id="2232"/>
      <w:bookmarkEnd w:id="2233"/>
      <w:bookmarkEnd w:id="2234"/>
      <w:bookmarkEnd w:id="2235"/>
      <w:bookmarkEnd w:id="2236"/>
      <w:bookmarkEnd w:id="2237"/>
      <w:bookmarkEnd w:id="2238"/>
      <w:bookmarkEnd w:id="2239"/>
      <w:bookmarkEnd w:id="2240"/>
      <w:bookmarkEnd w:id="2241"/>
      <w:bookmarkEnd w:id="2242"/>
      <w:bookmarkEnd w:id="2243"/>
      <w:bookmarkEnd w:id="2244"/>
      <w:bookmarkEnd w:id="2245"/>
      <w:bookmarkEnd w:id="2246"/>
      <w:bookmarkEnd w:id="2247"/>
      <w:bookmarkEnd w:id="2248"/>
      <w:bookmarkEnd w:id="2249"/>
      <w:bookmarkEnd w:id="2250"/>
      <w:bookmarkEnd w:id="2251"/>
      <w:bookmarkEnd w:id="2252"/>
      <w:bookmarkEnd w:id="2253"/>
      <w:bookmarkEnd w:id="2254"/>
      <w:bookmarkEnd w:id="2255"/>
      <w:bookmarkEnd w:id="2256"/>
      <w:bookmarkEnd w:id="2257"/>
      <w:bookmarkEnd w:id="2258"/>
      <w:bookmarkEnd w:id="2259"/>
      <w:bookmarkEnd w:id="2260"/>
      <w:bookmarkEnd w:id="2261"/>
      <w:bookmarkEnd w:id="2262"/>
      <w:bookmarkEnd w:id="2263"/>
      <w:bookmarkEnd w:id="2264"/>
      <w:bookmarkEnd w:id="2265"/>
      <w:bookmarkEnd w:id="2266"/>
      <w:bookmarkEnd w:id="2267"/>
      <w:bookmarkEnd w:id="2268"/>
      <w:bookmarkEnd w:id="2269"/>
      <w:bookmarkEnd w:id="2270"/>
      <w:bookmarkEnd w:id="2271"/>
      <w:bookmarkEnd w:id="2272"/>
      <w:bookmarkEnd w:id="2273"/>
      <w:bookmarkEnd w:id="2274"/>
      <w:bookmarkEnd w:id="2275"/>
      <w:bookmarkEnd w:id="2276"/>
      <w:bookmarkEnd w:id="2277"/>
      <w:bookmarkEnd w:id="2278"/>
      <w:bookmarkEnd w:id="2279"/>
      <w:bookmarkEnd w:id="2280"/>
      <w:bookmarkEnd w:id="2281"/>
      <w:bookmarkEnd w:id="2282"/>
      <w:bookmarkEnd w:id="2283"/>
      <w:bookmarkEnd w:id="2284"/>
      <w:bookmarkEnd w:id="2285"/>
      <w:bookmarkEnd w:id="2286"/>
      <w:bookmarkEnd w:id="2287"/>
      <w:bookmarkEnd w:id="2288"/>
      <w:bookmarkEnd w:id="2289"/>
      <w:bookmarkEnd w:id="2290"/>
      <w:bookmarkEnd w:id="2291"/>
      <w:bookmarkEnd w:id="2292"/>
      <w:bookmarkEnd w:id="2293"/>
      <w:bookmarkEnd w:id="2294"/>
      <w:bookmarkEnd w:id="2295"/>
      <w:bookmarkEnd w:id="2296"/>
      <w:bookmarkEnd w:id="2297"/>
      <w:bookmarkEnd w:id="2298"/>
      <w:bookmarkEnd w:id="2299"/>
      <w:bookmarkEnd w:id="2300"/>
      <w:bookmarkEnd w:id="2301"/>
      <w:bookmarkEnd w:id="2302"/>
      <w:bookmarkEnd w:id="2303"/>
      <w:bookmarkEnd w:id="2304"/>
      <w:bookmarkEnd w:id="2305"/>
      <w:bookmarkEnd w:id="2306"/>
      <w:bookmarkEnd w:id="2307"/>
      <w:bookmarkEnd w:id="2308"/>
      <w:bookmarkEnd w:id="2309"/>
      <w:bookmarkEnd w:id="2310"/>
      <w:bookmarkEnd w:id="2311"/>
      <w:bookmarkEnd w:id="2312"/>
      <w:bookmarkEnd w:id="2313"/>
      <w:bookmarkEnd w:id="2314"/>
      <w:bookmarkEnd w:id="2315"/>
      <w:bookmarkEnd w:id="2316"/>
      <w:bookmarkEnd w:id="2317"/>
      <w:bookmarkEnd w:id="2318"/>
      <w:bookmarkEnd w:id="2319"/>
      <w:bookmarkEnd w:id="2320"/>
      <w:bookmarkEnd w:id="2321"/>
      <w:bookmarkEnd w:id="2322"/>
      <w:bookmarkEnd w:id="2323"/>
      <w:bookmarkEnd w:id="2324"/>
      <w:bookmarkEnd w:id="2325"/>
      <w:bookmarkEnd w:id="2326"/>
      <w:bookmarkEnd w:id="2327"/>
      <w:bookmarkEnd w:id="2328"/>
      <w:bookmarkEnd w:id="2329"/>
      <w:bookmarkEnd w:id="2330"/>
      <w:bookmarkEnd w:id="2331"/>
      <w:bookmarkEnd w:id="2332"/>
      <w:bookmarkEnd w:id="2333"/>
      <w:bookmarkEnd w:id="2334"/>
      <w:bookmarkEnd w:id="2335"/>
      <w:bookmarkEnd w:id="2336"/>
      <w:bookmarkEnd w:id="2337"/>
      <w:bookmarkEnd w:id="2338"/>
      <w:bookmarkEnd w:id="2339"/>
      <w:bookmarkEnd w:id="2340"/>
      <w:bookmarkEnd w:id="2341"/>
      <w:bookmarkEnd w:id="2342"/>
      <w:bookmarkEnd w:id="2343"/>
      <w:bookmarkEnd w:id="2344"/>
      <w:bookmarkEnd w:id="2345"/>
      <w:bookmarkEnd w:id="2346"/>
      <w:bookmarkEnd w:id="2347"/>
      <w:bookmarkEnd w:id="2348"/>
      <w:bookmarkEnd w:id="2349"/>
      <w:bookmarkEnd w:id="2350"/>
      <w:bookmarkEnd w:id="2351"/>
      <w:bookmarkEnd w:id="2352"/>
      <w:bookmarkEnd w:id="2353"/>
      <w:bookmarkEnd w:id="2354"/>
      <w:bookmarkEnd w:id="2355"/>
      <w:bookmarkEnd w:id="2356"/>
      <w:bookmarkEnd w:id="2357"/>
      <w:bookmarkEnd w:id="2358"/>
      <w:bookmarkEnd w:id="2359"/>
      <w:bookmarkEnd w:id="2360"/>
      <w:bookmarkEnd w:id="2361"/>
      <w:bookmarkEnd w:id="2362"/>
      <w:bookmarkEnd w:id="2363"/>
      <w:bookmarkEnd w:id="2364"/>
      <w:bookmarkEnd w:id="2365"/>
      <w:bookmarkEnd w:id="2366"/>
      <w:bookmarkEnd w:id="2367"/>
      <w:bookmarkEnd w:id="2368"/>
      <w:bookmarkEnd w:id="2369"/>
      <w:bookmarkEnd w:id="2370"/>
      <w:bookmarkEnd w:id="2371"/>
      <w:bookmarkEnd w:id="2372"/>
      <w:bookmarkEnd w:id="2373"/>
      <w:bookmarkEnd w:id="2374"/>
      <w:bookmarkEnd w:id="2375"/>
      <w:bookmarkEnd w:id="2376"/>
      <w:bookmarkEnd w:id="2377"/>
      <w:bookmarkEnd w:id="2378"/>
      <w:bookmarkEnd w:id="2379"/>
      <w:bookmarkEnd w:id="2380"/>
      <w:bookmarkEnd w:id="2381"/>
      <w:bookmarkEnd w:id="2382"/>
      <w:bookmarkEnd w:id="2383"/>
      <w:bookmarkEnd w:id="2384"/>
      <w:bookmarkEnd w:id="2385"/>
      <w:bookmarkEnd w:id="2386"/>
      <w:bookmarkEnd w:id="2387"/>
      <w:bookmarkEnd w:id="2388"/>
      <w:bookmarkEnd w:id="2389"/>
      <w:bookmarkEnd w:id="2390"/>
      <w:bookmarkEnd w:id="2391"/>
      <w:bookmarkEnd w:id="2392"/>
      <w:bookmarkEnd w:id="2393"/>
      <w:bookmarkEnd w:id="2394"/>
      <w:bookmarkEnd w:id="2395"/>
      <w:bookmarkEnd w:id="2396"/>
      <w:bookmarkEnd w:id="2397"/>
      <w:bookmarkEnd w:id="2398"/>
      <w:bookmarkEnd w:id="2399"/>
      <w:bookmarkEnd w:id="2400"/>
      <w:bookmarkEnd w:id="2401"/>
      <w:bookmarkEnd w:id="2402"/>
      <w:bookmarkEnd w:id="2403"/>
      <w:bookmarkEnd w:id="2404"/>
      <w:bookmarkEnd w:id="2405"/>
      <w:bookmarkEnd w:id="2406"/>
      <w:bookmarkEnd w:id="2407"/>
      <w:bookmarkEnd w:id="2408"/>
      <w:bookmarkEnd w:id="2409"/>
      <w:bookmarkEnd w:id="2410"/>
      <w:bookmarkEnd w:id="2411"/>
      <w:bookmarkEnd w:id="2412"/>
      <w:bookmarkEnd w:id="2413"/>
      <w:bookmarkEnd w:id="2414"/>
      <w:bookmarkEnd w:id="2415"/>
      <w:bookmarkEnd w:id="2416"/>
      <w:bookmarkEnd w:id="2417"/>
      <w:bookmarkEnd w:id="2418"/>
      <w:bookmarkEnd w:id="2419"/>
      <w:bookmarkEnd w:id="2420"/>
      <w:bookmarkEnd w:id="2421"/>
      <w:bookmarkEnd w:id="2422"/>
      <w:bookmarkEnd w:id="2423"/>
      <w:bookmarkEnd w:id="2424"/>
      <w:bookmarkEnd w:id="2425"/>
      <w:bookmarkEnd w:id="2426"/>
      <w:bookmarkEnd w:id="2427"/>
      <w:bookmarkEnd w:id="2428"/>
      <w:bookmarkEnd w:id="2429"/>
      <w:bookmarkEnd w:id="2430"/>
      <w:bookmarkEnd w:id="2431"/>
      <w:bookmarkEnd w:id="2432"/>
      <w:bookmarkEnd w:id="2433"/>
      <w:bookmarkEnd w:id="2434"/>
      <w:bookmarkEnd w:id="2435"/>
      <w:bookmarkEnd w:id="2436"/>
      <w:bookmarkEnd w:id="2437"/>
      <w:bookmarkEnd w:id="2438"/>
      <w:bookmarkEnd w:id="2439"/>
      <w:bookmarkEnd w:id="2440"/>
      <w:bookmarkEnd w:id="2441"/>
      <w:bookmarkEnd w:id="2442"/>
      <w:bookmarkEnd w:id="2443"/>
      <w:bookmarkEnd w:id="2444"/>
      <w:bookmarkEnd w:id="2445"/>
      <w:bookmarkEnd w:id="2446"/>
      <w:bookmarkEnd w:id="2447"/>
      <w:bookmarkEnd w:id="2448"/>
      <w:bookmarkEnd w:id="2449"/>
      <w:bookmarkEnd w:id="2450"/>
      <w:bookmarkEnd w:id="2451"/>
      <w:bookmarkEnd w:id="2452"/>
      <w:bookmarkEnd w:id="2453"/>
      <w:bookmarkEnd w:id="2454"/>
      <w:bookmarkEnd w:id="2455"/>
      <w:bookmarkEnd w:id="2456"/>
      <w:bookmarkEnd w:id="2457"/>
      <w:bookmarkEnd w:id="2458"/>
      <w:bookmarkEnd w:id="2459"/>
      <w:bookmarkEnd w:id="2460"/>
      <w:bookmarkEnd w:id="2461"/>
      <w:bookmarkEnd w:id="2462"/>
      <w:bookmarkEnd w:id="2463"/>
      <w:bookmarkEnd w:id="2464"/>
      <w:bookmarkEnd w:id="2465"/>
      <w:bookmarkEnd w:id="2466"/>
      <w:bookmarkEnd w:id="2467"/>
      <w:bookmarkEnd w:id="2468"/>
      <w:bookmarkEnd w:id="2469"/>
      <w:bookmarkEnd w:id="2470"/>
      <w:bookmarkEnd w:id="2471"/>
      <w:bookmarkEnd w:id="2472"/>
      <w:bookmarkEnd w:id="2473"/>
      <w:bookmarkEnd w:id="2474"/>
      <w:bookmarkEnd w:id="2475"/>
      <w:bookmarkEnd w:id="2476"/>
      <w:bookmarkEnd w:id="2477"/>
      <w:bookmarkEnd w:id="2478"/>
      <w:bookmarkEnd w:id="2479"/>
      <w:bookmarkEnd w:id="2480"/>
      <w:bookmarkEnd w:id="2481"/>
      <w:bookmarkEnd w:id="2482"/>
      <w:bookmarkEnd w:id="2483"/>
      <w:bookmarkEnd w:id="2484"/>
      <w:bookmarkEnd w:id="2485"/>
      <w:bookmarkEnd w:id="2486"/>
      <w:r w:rsidRPr="000527C0">
        <w:t>Proposed solution</w:t>
      </w:r>
      <w:bookmarkEnd w:id="2487"/>
    </w:p>
    <w:p w14:paraId="482DFEB1" w14:textId="400F8854" w:rsidR="00E24A34" w:rsidRPr="000527C0" w:rsidRDefault="00484B7E" w:rsidP="00AE188E">
      <w:r w:rsidRPr="000527C0">
        <w:t xml:space="preserve">The following source code is my program for </w:t>
      </w:r>
      <w:del w:id="2488" w:author="Bambi C" w:date="2022-08-14T14:09:00Z">
        <w:r w:rsidRPr="000527C0" w:rsidDel="00BC00BC">
          <w:delText>Assignment0</w:delText>
        </w:r>
        <w:r w:rsidR="00C86D75" w:rsidDel="00BC00BC">
          <w:delText>5</w:delText>
        </w:r>
        <w:r w:rsidR="00993BED" w:rsidRPr="000527C0" w:rsidDel="00BC00BC">
          <w:delText xml:space="preserve"> </w:delText>
        </w:r>
      </w:del>
      <w:ins w:id="2489" w:author="Bambi C" w:date="2022-08-14T14:09:00Z">
        <w:r w:rsidR="00BC00BC" w:rsidRPr="000527C0">
          <w:t>Assignment0</w:t>
        </w:r>
        <w:r w:rsidR="00BC00BC">
          <w:t>6</w:t>
        </w:r>
        <w:r w:rsidR="00BC00BC" w:rsidRPr="000527C0">
          <w:t xml:space="preserve"> </w:t>
        </w:r>
      </w:ins>
      <w:r w:rsidR="00993BED" w:rsidRPr="000527C0">
        <w:t>(</w:t>
      </w:r>
      <w:r w:rsidR="00993BED" w:rsidRPr="000527C0">
        <w:fldChar w:fldCharType="begin"/>
      </w:r>
      <w:r w:rsidR="00993BED" w:rsidRPr="000527C0">
        <w:instrText xml:space="preserve"> REF _Ref109757491 \h </w:instrText>
      </w:r>
      <w:r w:rsidR="000527C0">
        <w:instrText xml:space="preserve"> \* MERGEFORMAT </w:instrText>
      </w:r>
      <w:r w:rsidR="00993BED" w:rsidRPr="000527C0">
        <w:fldChar w:fldCharType="separate"/>
      </w:r>
      <w:ins w:id="2490" w:author="Bambi C" w:date="2022-08-14T19:06:00Z">
        <w:r w:rsidR="00AE188E" w:rsidRPr="000527C0">
          <w:t xml:space="preserve">Figure </w:t>
        </w:r>
        <w:r w:rsidR="00AE188E">
          <w:rPr>
            <w:noProof/>
          </w:rPr>
          <w:t>18</w:t>
        </w:r>
      </w:ins>
      <w:del w:id="2491" w:author="Bambi C" w:date="2022-08-14T19:06:00Z">
        <w:r w:rsidR="00BB228A" w:rsidRPr="000527C0" w:rsidDel="00AE188E">
          <w:delText xml:space="preserve">Figure </w:delText>
        </w:r>
        <w:r w:rsidR="00BB228A" w:rsidDel="00AE188E">
          <w:rPr>
            <w:noProof/>
          </w:rPr>
          <w:delText>27</w:delText>
        </w:r>
      </w:del>
      <w:r w:rsidR="00993BED" w:rsidRPr="000527C0">
        <w:fldChar w:fldCharType="end"/>
      </w:r>
      <w:r w:rsidR="00993BED" w:rsidRPr="000527C0">
        <w:t>)</w:t>
      </w:r>
      <w:r w:rsidR="005E0EAB">
        <w:t>.</w:t>
      </w:r>
    </w:p>
    <w:tbl>
      <w:tblPr>
        <w:tblStyle w:val="TableGrid"/>
        <w:tblW w:w="8982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982"/>
      </w:tblGrid>
      <w:tr w:rsidR="00F576DD" w:rsidRPr="000527C0" w14:paraId="152A9C0B" w14:textId="77777777" w:rsidTr="00455AA2">
        <w:tc>
          <w:tcPr>
            <w:tcW w:w="8982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18E73BF1" w14:textId="77777777" w:rsidR="00455AA2" w:rsidRPr="00455AA2" w:rsidRDefault="00455AA2" w:rsidP="00455AA2">
            <w:pPr>
              <w:rPr>
                <w:ins w:id="249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493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# ------------------------------- #</w:t>
              </w:r>
            </w:ins>
          </w:p>
          <w:p w14:paraId="79F35441" w14:textId="77777777" w:rsidR="00455AA2" w:rsidRPr="00455AA2" w:rsidRDefault="00455AA2" w:rsidP="00455AA2">
            <w:pPr>
              <w:rPr>
                <w:ins w:id="2494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495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# Title: Assignment06</w:t>
              </w:r>
            </w:ins>
          </w:p>
          <w:p w14:paraId="06F43B4D" w14:textId="77777777" w:rsidR="00455AA2" w:rsidRPr="00455AA2" w:rsidRDefault="00455AA2" w:rsidP="00455AA2">
            <w:pPr>
              <w:rPr>
                <w:ins w:id="249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497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# Dev: RSar</w:t>
              </w:r>
            </w:ins>
          </w:p>
          <w:p w14:paraId="6293ABD9" w14:textId="77777777" w:rsidR="00455AA2" w:rsidRPr="00455AA2" w:rsidRDefault="00455AA2" w:rsidP="00455AA2">
            <w:pPr>
              <w:rPr>
                <w:ins w:id="249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499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# Desc: Working with functions in a class,</w:t>
              </w:r>
            </w:ins>
          </w:p>
          <w:p w14:paraId="56348A7C" w14:textId="77777777" w:rsidR="00455AA2" w:rsidRPr="00455AA2" w:rsidRDefault="00455AA2" w:rsidP="00455AA2">
            <w:pPr>
              <w:rPr>
                <w:ins w:id="250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01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#       When the program starts, load each "row" of data</w:t>
              </w:r>
            </w:ins>
          </w:p>
          <w:p w14:paraId="38B18B0B" w14:textId="77777777" w:rsidR="00455AA2" w:rsidRPr="00455AA2" w:rsidRDefault="00455AA2" w:rsidP="00455AA2">
            <w:pPr>
              <w:rPr>
                <w:ins w:id="250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03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#       in "ToDoToDoList.txt" into a python Dictionary.</w:t>
              </w:r>
            </w:ins>
          </w:p>
          <w:p w14:paraId="0E2FF03A" w14:textId="77777777" w:rsidR="00455AA2" w:rsidRPr="00455AA2" w:rsidRDefault="00455AA2" w:rsidP="00455AA2">
            <w:pPr>
              <w:rPr>
                <w:ins w:id="2504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05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#       Add each dictionary "row" to a python list "table"</w:t>
              </w:r>
            </w:ins>
          </w:p>
          <w:p w14:paraId="601FA2A2" w14:textId="77777777" w:rsidR="00455AA2" w:rsidRPr="00455AA2" w:rsidRDefault="00455AA2" w:rsidP="00455AA2">
            <w:pPr>
              <w:rPr>
                <w:ins w:id="250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07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# ChangeLog: (date,name,change)</w:t>
              </w:r>
            </w:ins>
          </w:p>
          <w:p w14:paraId="38AEF838" w14:textId="77777777" w:rsidR="00455AA2" w:rsidRPr="00455AA2" w:rsidRDefault="00455AA2" w:rsidP="00455AA2">
            <w:pPr>
              <w:rPr>
                <w:ins w:id="250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09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#            2022/01/01, RRoot, Created starter script</w:t>
              </w:r>
            </w:ins>
          </w:p>
          <w:p w14:paraId="2B754E3E" w14:textId="77777777" w:rsidR="00455AA2" w:rsidRPr="00455AA2" w:rsidRDefault="00455AA2" w:rsidP="00455AA2">
            <w:pPr>
              <w:rPr>
                <w:ins w:id="251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11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lastRenderedPageBreak/>
                <w:t>#            2022/08/13, RSar, Modified code to complete Assignment06</w:t>
              </w:r>
            </w:ins>
          </w:p>
          <w:p w14:paraId="4E476874" w14:textId="77777777" w:rsidR="00455AA2" w:rsidRPr="00455AA2" w:rsidRDefault="00455AA2" w:rsidP="00455AA2">
            <w:pPr>
              <w:rPr>
                <w:ins w:id="251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13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#            2022/08/14, RSar, Assembled code from modules</w:t>
              </w:r>
            </w:ins>
          </w:p>
          <w:p w14:paraId="247F125E" w14:textId="77777777" w:rsidR="00455AA2" w:rsidRPr="00455AA2" w:rsidRDefault="00455AA2" w:rsidP="00455AA2">
            <w:pPr>
              <w:rPr>
                <w:ins w:id="2514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15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# ------------------------------- #</w:t>
              </w:r>
            </w:ins>
          </w:p>
          <w:p w14:paraId="39F06D07" w14:textId="77777777" w:rsidR="00455AA2" w:rsidRPr="00455AA2" w:rsidRDefault="00455AA2" w:rsidP="00455AA2">
            <w:pPr>
              <w:rPr>
                <w:ins w:id="251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579366F4" w14:textId="77777777" w:rsidR="00455AA2" w:rsidRPr="00455AA2" w:rsidRDefault="00455AA2" w:rsidP="00455AA2">
            <w:pPr>
              <w:rPr>
                <w:ins w:id="2517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4CE18E6F" w14:textId="77777777" w:rsidR="00455AA2" w:rsidRPr="00455AA2" w:rsidRDefault="00455AA2" w:rsidP="00455AA2">
            <w:pPr>
              <w:rPr>
                <w:ins w:id="251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19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# Data ----------------------------------------------------------- #</w:t>
              </w:r>
            </w:ins>
          </w:p>
          <w:p w14:paraId="04221278" w14:textId="77777777" w:rsidR="00455AA2" w:rsidRPr="00455AA2" w:rsidRDefault="00455AA2" w:rsidP="00455AA2">
            <w:pPr>
              <w:rPr>
                <w:ins w:id="252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21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# Declare variables and constants</w:t>
              </w:r>
            </w:ins>
          </w:p>
          <w:p w14:paraId="2A2B266A" w14:textId="77777777" w:rsidR="00455AA2" w:rsidRPr="00455AA2" w:rsidRDefault="00455AA2" w:rsidP="00455AA2">
            <w:pPr>
              <w:rPr>
                <w:ins w:id="252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23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strProgramTitle = "To Do List XP v2.0"  # Program name</w:t>
              </w:r>
            </w:ins>
          </w:p>
          <w:p w14:paraId="546D796A" w14:textId="77777777" w:rsidR="00455AA2" w:rsidRPr="00455AA2" w:rsidRDefault="00455AA2" w:rsidP="00455AA2">
            <w:pPr>
              <w:rPr>
                <w:ins w:id="2524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25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file_name_str = "ToDoFile.txt"  # The name of the data file</w:t>
              </w:r>
            </w:ins>
          </w:p>
          <w:p w14:paraId="06D7A73C" w14:textId="77777777" w:rsidR="00455AA2" w:rsidRPr="00455AA2" w:rsidRDefault="00455AA2" w:rsidP="00455AA2">
            <w:pPr>
              <w:rPr>
                <w:ins w:id="252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27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file_obj = None  # An object that represents a file</w:t>
              </w:r>
            </w:ins>
          </w:p>
          <w:p w14:paraId="1A376677" w14:textId="77777777" w:rsidR="00455AA2" w:rsidRPr="00455AA2" w:rsidRDefault="00455AA2" w:rsidP="00455AA2">
            <w:pPr>
              <w:rPr>
                <w:ins w:id="252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29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row_dic = {}  # A row of data separated into elements of a dictionary</w:t>
              </w:r>
            </w:ins>
          </w:p>
          <w:p w14:paraId="5A62A983" w14:textId="77777777" w:rsidR="00455AA2" w:rsidRPr="00455AA2" w:rsidRDefault="00455AA2" w:rsidP="00455AA2">
            <w:pPr>
              <w:rPr>
                <w:ins w:id="253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31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# {Task,Priority}</w:t>
              </w:r>
            </w:ins>
          </w:p>
          <w:p w14:paraId="160DEEF8" w14:textId="77777777" w:rsidR="00455AA2" w:rsidRPr="00455AA2" w:rsidRDefault="00455AA2" w:rsidP="00455AA2">
            <w:pPr>
              <w:rPr>
                <w:ins w:id="253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33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table_lst = []  # A list that acts as a 'table' of rows</w:t>
              </w:r>
            </w:ins>
          </w:p>
          <w:p w14:paraId="2F95548B" w14:textId="77777777" w:rsidR="00455AA2" w:rsidRPr="00455AA2" w:rsidRDefault="00455AA2" w:rsidP="00455AA2">
            <w:pPr>
              <w:rPr>
                <w:ins w:id="2534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35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choice_str = ""  # Captures the user option selection</w:t>
              </w:r>
            </w:ins>
          </w:p>
          <w:p w14:paraId="0ED93808" w14:textId="77777777" w:rsidR="00455AA2" w:rsidRPr="00455AA2" w:rsidRDefault="00455AA2" w:rsidP="00455AA2">
            <w:pPr>
              <w:rPr>
                <w:ins w:id="253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37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list_of_rows = []  # List of dictionary rows</w:t>
              </w:r>
            </w:ins>
          </w:p>
          <w:p w14:paraId="3E475516" w14:textId="77777777" w:rsidR="00455AA2" w:rsidRPr="00455AA2" w:rsidRDefault="00455AA2" w:rsidP="00455AA2">
            <w:pPr>
              <w:rPr>
                <w:ins w:id="253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51980016" w14:textId="77777777" w:rsidR="00455AA2" w:rsidRPr="00455AA2" w:rsidRDefault="00455AA2" w:rsidP="00455AA2">
            <w:pPr>
              <w:rPr>
                <w:ins w:id="2539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4F4836B1" w14:textId="77777777" w:rsidR="00455AA2" w:rsidRPr="00455AA2" w:rsidRDefault="00455AA2" w:rsidP="00455AA2">
            <w:pPr>
              <w:rPr>
                <w:ins w:id="254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41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# Processing  ---------------------------------------------------- #</w:t>
              </w:r>
            </w:ins>
          </w:p>
          <w:p w14:paraId="2066F0F4" w14:textId="77777777" w:rsidR="00455AA2" w:rsidRPr="00455AA2" w:rsidRDefault="00455AA2" w:rsidP="00455AA2">
            <w:pPr>
              <w:rPr>
                <w:ins w:id="254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43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class Processor:</w:t>
              </w:r>
            </w:ins>
          </w:p>
          <w:p w14:paraId="28369383" w14:textId="77777777" w:rsidR="00455AA2" w:rsidRPr="00455AA2" w:rsidRDefault="00455AA2" w:rsidP="00455AA2">
            <w:pPr>
              <w:rPr>
                <w:ins w:id="2544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45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"""  Performs Processing tasks """</w:t>
              </w:r>
            </w:ins>
          </w:p>
          <w:p w14:paraId="50C5DE62" w14:textId="77777777" w:rsidR="00455AA2" w:rsidRPr="00455AA2" w:rsidRDefault="00455AA2" w:rsidP="00455AA2">
            <w:pPr>
              <w:rPr>
                <w:ins w:id="254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51F12E9E" w14:textId="77777777" w:rsidR="00455AA2" w:rsidRPr="00455AA2" w:rsidRDefault="00455AA2" w:rsidP="00455AA2">
            <w:pPr>
              <w:rPr>
                <w:ins w:id="2547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48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2C963526" w14:textId="77777777" w:rsidR="00455AA2" w:rsidRPr="00455AA2" w:rsidRDefault="00455AA2" w:rsidP="00455AA2">
            <w:pPr>
              <w:rPr>
                <w:ins w:id="2549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50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read_data_from_file(file_name, list_of_rows):</w:t>
              </w:r>
            </w:ins>
          </w:p>
          <w:p w14:paraId="1981ACCD" w14:textId="77777777" w:rsidR="00455AA2" w:rsidRPr="00455AA2" w:rsidRDefault="00455AA2" w:rsidP="00455AA2">
            <w:pPr>
              <w:rPr>
                <w:ins w:id="2551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52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Reads data from a file into a list of dictionary rows</w:t>
              </w:r>
            </w:ins>
          </w:p>
          <w:p w14:paraId="1ECEFE94" w14:textId="77777777" w:rsidR="00455AA2" w:rsidRPr="00455AA2" w:rsidRDefault="00455AA2" w:rsidP="00455AA2">
            <w:pPr>
              <w:rPr>
                <w:ins w:id="2553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06093FE6" w14:textId="77777777" w:rsidR="00455AA2" w:rsidRPr="00455AA2" w:rsidRDefault="00455AA2" w:rsidP="00455AA2">
            <w:pPr>
              <w:rPr>
                <w:ins w:id="2554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55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file_name: (string) with name of file:</w:t>
              </w:r>
            </w:ins>
          </w:p>
          <w:p w14:paraId="2BE4FCA6" w14:textId="77777777" w:rsidR="00455AA2" w:rsidRPr="00455AA2" w:rsidRDefault="00455AA2" w:rsidP="00455AA2">
            <w:pPr>
              <w:rPr>
                <w:ins w:id="255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57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list_of_rows: (list) you want filled with file data:</w:t>
              </w:r>
            </w:ins>
          </w:p>
          <w:p w14:paraId="0ABD3896" w14:textId="77777777" w:rsidR="00455AA2" w:rsidRPr="00455AA2" w:rsidRDefault="00455AA2" w:rsidP="00455AA2">
            <w:pPr>
              <w:rPr>
                <w:ins w:id="255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59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(list) of dictionary rows</w:t>
              </w:r>
            </w:ins>
          </w:p>
          <w:p w14:paraId="18308286" w14:textId="77777777" w:rsidR="00455AA2" w:rsidRPr="00455AA2" w:rsidRDefault="00455AA2" w:rsidP="00455AA2">
            <w:pPr>
              <w:rPr>
                <w:ins w:id="256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61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180C12B8" w14:textId="77777777" w:rsidR="00455AA2" w:rsidRPr="00455AA2" w:rsidRDefault="00455AA2" w:rsidP="00455AA2">
            <w:pPr>
              <w:rPr>
                <w:ins w:id="256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63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list_of_rows.clear()  # clear current data</w:t>
              </w:r>
            </w:ins>
          </w:p>
          <w:p w14:paraId="2236CDA0" w14:textId="77777777" w:rsidR="00455AA2" w:rsidRPr="00455AA2" w:rsidRDefault="00455AA2" w:rsidP="00455AA2">
            <w:pPr>
              <w:rPr>
                <w:ins w:id="2564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65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file = open(file_name, "r")</w:t>
              </w:r>
            </w:ins>
          </w:p>
          <w:p w14:paraId="2B7B301E" w14:textId="77777777" w:rsidR="00455AA2" w:rsidRPr="00455AA2" w:rsidRDefault="00455AA2" w:rsidP="00455AA2">
            <w:pPr>
              <w:rPr>
                <w:ins w:id="256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2FF1C332" w14:textId="77777777" w:rsidR="00455AA2" w:rsidRPr="00455AA2" w:rsidRDefault="00455AA2" w:rsidP="00455AA2">
            <w:pPr>
              <w:rPr>
                <w:ins w:id="2567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68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for line in file:</w:t>
              </w:r>
            </w:ins>
          </w:p>
          <w:p w14:paraId="68DA15E6" w14:textId="77777777" w:rsidR="00455AA2" w:rsidRPr="00455AA2" w:rsidRDefault="00455AA2" w:rsidP="00455AA2">
            <w:pPr>
              <w:rPr>
                <w:ins w:id="2569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70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task, priority = line.split(",")</w:t>
              </w:r>
            </w:ins>
          </w:p>
          <w:p w14:paraId="1187165D" w14:textId="77777777" w:rsidR="00455AA2" w:rsidRPr="00455AA2" w:rsidRDefault="00455AA2" w:rsidP="00455AA2">
            <w:pPr>
              <w:rPr>
                <w:ins w:id="2571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72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row_dic = {"Task": task.strip(), "Priority": priority.strip()}</w:t>
              </w:r>
            </w:ins>
          </w:p>
          <w:p w14:paraId="0671A04A" w14:textId="77777777" w:rsidR="00455AA2" w:rsidRPr="00455AA2" w:rsidRDefault="00455AA2" w:rsidP="00455AA2">
            <w:pPr>
              <w:rPr>
                <w:ins w:id="2573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74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list_of_rows.append(row_dic)</w:t>
              </w:r>
            </w:ins>
          </w:p>
          <w:p w14:paraId="501EFAB1" w14:textId="77777777" w:rsidR="00455AA2" w:rsidRPr="00455AA2" w:rsidRDefault="00455AA2" w:rsidP="00455AA2">
            <w:pPr>
              <w:rPr>
                <w:ins w:id="2575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4F8440E6" w14:textId="77777777" w:rsidR="00455AA2" w:rsidRPr="00455AA2" w:rsidRDefault="00455AA2" w:rsidP="00455AA2">
            <w:pPr>
              <w:rPr>
                <w:ins w:id="257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77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file.close()</w:t>
              </w:r>
            </w:ins>
          </w:p>
          <w:p w14:paraId="1FBAA746" w14:textId="77777777" w:rsidR="00455AA2" w:rsidRPr="00455AA2" w:rsidRDefault="00455AA2" w:rsidP="00455AA2">
            <w:pPr>
              <w:rPr>
                <w:ins w:id="257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56AFFB99" w14:textId="77777777" w:rsidR="00455AA2" w:rsidRPr="00455AA2" w:rsidRDefault="00455AA2" w:rsidP="00455AA2">
            <w:pPr>
              <w:rPr>
                <w:ins w:id="2579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80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38540E40" w14:textId="77777777" w:rsidR="00455AA2" w:rsidRPr="00455AA2" w:rsidRDefault="00455AA2" w:rsidP="00455AA2">
            <w:pPr>
              <w:rPr>
                <w:ins w:id="2581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82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print("\n\t\\\\file_name = " + file_name)</w:t>
              </w:r>
            </w:ins>
          </w:p>
          <w:p w14:paraId="0BB375C9" w14:textId="77777777" w:rsidR="00455AA2" w:rsidRPr="00455AA2" w:rsidRDefault="00455AA2" w:rsidP="00455AA2">
            <w:pPr>
              <w:rPr>
                <w:ins w:id="2583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84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7EBA4CE6" w14:textId="77777777" w:rsidR="00455AA2" w:rsidRPr="00455AA2" w:rsidRDefault="00455AA2" w:rsidP="00455AA2">
            <w:pPr>
              <w:rPr>
                <w:ins w:id="2585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4C250C30" w14:textId="77777777" w:rsidR="00455AA2" w:rsidRPr="00455AA2" w:rsidRDefault="00455AA2" w:rsidP="00455AA2">
            <w:pPr>
              <w:rPr>
                <w:ins w:id="258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87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return list_of_rows</w:t>
              </w:r>
            </w:ins>
          </w:p>
          <w:p w14:paraId="4451785C" w14:textId="77777777" w:rsidR="00455AA2" w:rsidRPr="00455AA2" w:rsidRDefault="00455AA2" w:rsidP="00455AA2">
            <w:pPr>
              <w:rPr>
                <w:ins w:id="258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048342FC" w14:textId="77777777" w:rsidR="00455AA2" w:rsidRPr="00455AA2" w:rsidRDefault="00455AA2" w:rsidP="00455AA2">
            <w:pPr>
              <w:rPr>
                <w:ins w:id="2589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90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3AAD5DB1" w14:textId="77777777" w:rsidR="00455AA2" w:rsidRPr="00455AA2" w:rsidRDefault="00455AA2" w:rsidP="00455AA2">
            <w:pPr>
              <w:rPr>
                <w:ins w:id="2591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92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add_data_to_list(task, priority, list_of_rows):</w:t>
              </w:r>
            </w:ins>
          </w:p>
          <w:p w14:paraId="27F02638" w14:textId="77777777" w:rsidR="00455AA2" w:rsidRPr="00455AA2" w:rsidRDefault="00455AA2" w:rsidP="00455AA2">
            <w:pPr>
              <w:rPr>
                <w:ins w:id="2593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94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Adds data to a list of dictionary rows</w:t>
              </w:r>
            </w:ins>
          </w:p>
          <w:p w14:paraId="42F700CB" w14:textId="77777777" w:rsidR="00455AA2" w:rsidRPr="00455AA2" w:rsidRDefault="00455AA2" w:rsidP="00455AA2">
            <w:pPr>
              <w:rPr>
                <w:ins w:id="2595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18E64C68" w14:textId="77777777" w:rsidR="00455AA2" w:rsidRPr="00455AA2" w:rsidRDefault="00455AA2" w:rsidP="00455AA2">
            <w:pPr>
              <w:rPr>
                <w:ins w:id="259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97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task: (string) with name of task:</w:t>
              </w:r>
            </w:ins>
          </w:p>
          <w:p w14:paraId="560DF165" w14:textId="77777777" w:rsidR="00455AA2" w:rsidRPr="00455AA2" w:rsidRDefault="00455AA2" w:rsidP="00455AA2">
            <w:pPr>
              <w:rPr>
                <w:ins w:id="259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599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priority: (string) with name of priority:</w:t>
              </w:r>
            </w:ins>
          </w:p>
          <w:p w14:paraId="6FF291B2" w14:textId="77777777" w:rsidR="00455AA2" w:rsidRPr="00455AA2" w:rsidRDefault="00455AA2" w:rsidP="00455AA2">
            <w:pPr>
              <w:rPr>
                <w:ins w:id="260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01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list_of_rows: (list) you want filled with file data:</w:t>
              </w:r>
            </w:ins>
          </w:p>
          <w:p w14:paraId="47CC49FB" w14:textId="77777777" w:rsidR="00455AA2" w:rsidRPr="00455AA2" w:rsidRDefault="00455AA2" w:rsidP="00455AA2">
            <w:pPr>
              <w:rPr>
                <w:ins w:id="260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03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(list) of dictionary rows</w:t>
              </w:r>
            </w:ins>
          </w:p>
          <w:p w14:paraId="033F06D1" w14:textId="77777777" w:rsidR="00455AA2" w:rsidRPr="00455AA2" w:rsidRDefault="00455AA2" w:rsidP="00455AA2">
            <w:pPr>
              <w:rPr>
                <w:ins w:id="2604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05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23F5313B" w14:textId="77777777" w:rsidR="00455AA2" w:rsidRPr="00455AA2" w:rsidRDefault="00455AA2" w:rsidP="00455AA2">
            <w:pPr>
              <w:rPr>
                <w:ins w:id="260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106E6BD9" w14:textId="77777777" w:rsidR="00455AA2" w:rsidRPr="00455AA2" w:rsidRDefault="00455AA2" w:rsidP="00455AA2">
            <w:pPr>
              <w:rPr>
                <w:ins w:id="2607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08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772C0BEA" w14:textId="77777777" w:rsidR="00455AA2" w:rsidRPr="00455AA2" w:rsidRDefault="00455AA2" w:rsidP="00455AA2">
            <w:pPr>
              <w:rPr>
                <w:ins w:id="2609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10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print("\t\\\\Processor.add_data_to_list(task) = " + task +</w:t>
              </w:r>
            </w:ins>
          </w:p>
          <w:p w14:paraId="6FD21707" w14:textId="77777777" w:rsidR="00455AA2" w:rsidRPr="00455AA2" w:rsidRDefault="00455AA2" w:rsidP="00455AA2">
            <w:pPr>
              <w:rPr>
                <w:ins w:id="2611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12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      "\n\t\\\\Processor.add_data_to_list(priority) = " + priority)</w:t>
              </w:r>
            </w:ins>
          </w:p>
          <w:p w14:paraId="69CA4DAB" w14:textId="77777777" w:rsidR="00455AA2" w:rsidRPr="00455AA2" w:rsidRDefault="00455AA2" w:rsidP="00455AA2">
            <w:pPr>
              <w:rPr>
                <w:ins w:id="2613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14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11128924" w14:textId="77777777" w:rsidR="00455AA2" w:rsidRPr="00455AA2" w:rsidRDefault="00455AA2" w:rsidP="00455AA2">
            <w:pPr>
              <w:rPr>
                <w:ins w:id="2615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0F23F2C3" w14:textId="77777777" w:rsidR="00455AA2" w:rsidRPr="00455AA2" w:rsidRDefault="00455AA2" w:rsidP="00455AA2">
            <w:pPr>
              <w:rPr>
                <w:ins w:id="261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17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row_dic = {"Task": str(task).strip(),</w:t>
              </w:r>
            </w:ins>
          </w:p>
          <w:p w14:paraId="7124DDA8" w14:textId="77777777" w:rsidR="00455AA2" w:rsidRPr="00455AA2" w:rsidRDefault="00455AA2" w:rsidP="00455AA2">
            <w:pPr>
              <w:rPr>
                <w:ins w:id="261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19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"Priority": str(priority).strip()}</w:t>
              </w:r>
            </w:ins>
          </w:p>
          <w:p w14:paraId="2E58666D" w14:textId="77777777" w:rsidR="00455AA2" w:rsidRPr="00455AA2" w:rsidRDefault="00455AA2" w:rsidP="00455AA2">
            <w:pPr>
              <w:rPr>
                <w:ins w:id="262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21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TODO: Add Code Here!</w:t>
              </w:r>
            </w:ins>
          </w:p>
          <w:p w14:paraId="105E28C2" w14:textId="77777777" w:rsidR="00455AA2" w:rsidRPr="00455AA2" w:rsidRDefault="00455AA2" w:rsidP="00455AA2">
            <w:pPr>
              <w:rPr>
                <w:ins w:id="262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23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list_of_rows.append(row_dic)</w:t>
              </w:r>
            </w:ins>
          </w:p>
          <w:p w14:paraId="074E670F" w14:textId="77777777" w:rsidR="00455AA2" w:rsidRPr="00455AA2" w:rsidRDefault="00455AA2" w:rsidP="00455AA2">
            <w:pPr>
              <w:rPr>
                <w:ins w:id="2624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65D44FFC" w14:textId="77777777" w:rsidR="00455AA2" w:rsidRPr="00455AA2" w:rsidRDefault="00455AA2" w:rsidP="00455AA2">
            <w:pPr>
              <w:rPr>
                <w:ins w:id="2625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26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1D0D76D4" w14:textId="77777777" w:rsidR="00455AA2" w:rsidRPr="00455AA2" w:rsidRDefault="00455AA2" w:rsidP="00455AA2">
            <w:pPr>
              <w:rPr>
                <w:ins w:id="2627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28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print("\n\t\\\\Processor.add_data_to_list(list_of_rows) = " +</w:t>
              </w:r>
            </w:ins>
          </w:p>
          <w:p w14:paraId="2894554B" w14:textId="77777777" w:rsidR="00455AA2" w:rsidRPr="00455AA2" w:rsidRDefault="00455AA2" w:rsidP="00455AA2">
            <w:pPr>
              <w:rPr>
                <w:ins w:id="2629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30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      str(list_of_rows))</w:t>
              </w:r>
            </w:ins>
          </w:p>
          <w:p w14:paraId="5D98F383" w14:textId="77777777" w:rsidR="00455AA2" w:rsidRPr="00455AA2" w:rsidRDefault="00455AA2" w:rsidP="00455AA2">
            <w:pPr>
              <w:rPr>
                <w:ins w:id="2631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32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4FC2DD8D" w14:textId="77777777" w:rsidR="00455AA2" w:rsidRPr="00455AA2" w:rsidRDefault="00455AA2" w:rsidP="00455AA2">
            <w:pPr>
              <w:rPr>
                <w:ins w:id="2633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01BA58D2" w14:textId="77777777" w:rsidR="00455AA2" w:rsidRPr="00455AA2" w:rsidRDefault="00455AA2" w:rsidP="00455AA2">
            <w:pPr>
              <w:rPr>
                <w:ins w:id="2634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35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print("\n\tAdded task (priority): '" + task + " (" + priority + ")'")</w:t>
              </w:r>
            </w:ins>
          </w:p>
          <w:p w14:paraId="64EE27A9" w14:textId="77777777" w:rsidR="00455AA2" w:rsidRPr="00455AA2" w:rsidRDefault="00455AA2" w:rsidP="00455AA2">
            <w:pPr>
              <w:rPr>
                <w:ins w:id="263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37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return list_of_rows</w:t>
              </w:r>
            </w:ins>
          </w:p>
          <w:p w14:paraId="1F746128" w14:textId="77777777" w:rsidR="00455AA2" w:rsidRPr="00455AA2" w:rsidRDefault="00455AA2" w:rsidP="00455AA2">
            <w:pPr>
              <w:rPr>
                <w:ins w:id="263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4EBFEF15" w14:textId="77777777" w:rsidR="00455AA2" w:rsidRPr="00455AA2" w:rsidRDefault="00455AA2" w:rsidP="00455AA2">
            <w:pPr>
              <w:rPr>
                <w:ins w:id="2639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40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3443D145" w14:textId="77777777" w:rsidR="00455AA2" w:rsidRPr="00455AA2" w:rsidRDefault="00455AA2" w:rsidP="00455AA2">
            <w:pPr>
              <w:rPr>
                <w:ins w:id="2641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42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remove_data_from_list(task, list_of_rows):</w:t>
              </w:r>
            </w:ins>
          </w:p>
          <w:p w14:paraId="28C01956" w14:textId="77777777" w:rsidR="00455AA2" w:rsidRPr="00455AA2" w:rsidRDefault="00455AA2" w:rsidP="00455AA2">
            <w:pPr>
              <w:rPr>
                <w:ins w:id="2643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44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Removes data from a list of dictionary rows</w:t>
              </w:r>
            </w:ins>
          </w:p>
          <w:p w14:paraId="6C98C6D7" w14:textId="77777777" w:rsidR="00455AA2" w:rsidRPr="00455AA2" w:rsidRDefault="00455AA2" w:rsidP="00455AA2">
            <w:pPr>
              <w:rPr>
                <w:ins w:id="2645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3C1114B3" w14:textId="77777777" w:rsidR="00455AA2" w:rsidRPr="00455AA2" w:rsidRDefault="00455AA2" w:rsidP="00455AA2">
            <w:pPr>
              <w:rPr>
                <w:ins w:id="264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47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task: (string) with name of task:</w:t>
              </w:r>
            </w:ins>
          </w:p>
          <w:p w14:paraId="7653F4C2" w14:textId="77777777" w:rsidR="00455AA2" w:rsidRPr="00455AA2" w:rsidRDefault="00455AA2" w:rsidP="00455AA2">
            <w:pPr>
              <w:rPr>
                <w:ins w:id="264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49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list_of_rows: (list) you want filled with file data:</w:t>
              </w:r>
            </w:ins>
          </w:p>
          <w:p w14:paraId="0DE1BF99" w14:textId="77777777" w:rsidR="00455AA2" w:rsidRPr="00455AA2" w:rsidRDefault="00455AA2" w:rsidP="00455AA2">
            <w:pPr>
              <w:rPr>
                <w:ins w:id="265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51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(list) of dictionary rows</w:t>
              </w:r>
            </w:ins>
          </w:p>
          <w:p w14:paraId="288013A5" w14:textId="77777777" w:rsidR="00455AA2" w:rsidRPr="00455AA2" w:rsidRDefault="00455AA2" w:rsidP="00455AA2">
            <w:pPr>
              <w:rPr>
                <w:ins w:id="265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53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547E6A38" w14:textId="77777777" w:rsidR="00455AA2" w:rsidRPr="00455AA2" w:rsidRDefault="00455AA2" w:rsidP="00455AA2">
            <w:pPr>
              <w:rPr>
                <w:ins w:id="2654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55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TODO: Add Code Here!</w:t>
              </w:r>
            </w:ins>
          </w:p>
          <w:p w14:paraId="10BDD8EA" w14:textId="77777777" w:rsidR="00455AA2" w:rsidRPr="00455AA2" w:rsidRDefault="00455AA2" w:rsidP="00455AA2">
            <w:pPr>
              <w:rPr>
                <w:ins w:id="265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57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for row_dic in list_of_rows:  # Remove task</w:t>
              </w:r>
            </w:ins>
          </w:p>
          <w:p w14:paraId="5E373211" w14:textId="77777777" w:rsidR="00455AA2" w:rsidRPr="00455AA2" w:rsidRDefault="00455AA2" w:rsidP="00455AA2">
            <w:pPr>
              <w:rPr>
                <w:ins w:id="265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59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if row_dic["Task"].lower() == task.lower():</w:t>
              </w:r>
            </w:ins>
          </w:p>
          <w:p w14:paraId="0688A4B3" w14:textId="77777777" w:rsidR="00455AA2" w:rsidRPr="00455AA2" w:rsidRDefault="00455AA2" w:rsidP="00455AA2">
            <w:pPr>
              <w:rPr>
                <w:ins w:id="266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61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list_of_rows.remove(row_dic)</w:t>
              </w:r>
            </w:ins>
          </w:p>
          <w:p w14:paraId="4323176E" w14:textId="77777777" w:rsidR="00455AA2" w:rsidRPr="00455AA2" w:rsidRDefault="00455AA2" w:rsidP="00455AA2">
            <w:pPr>
              <w:rPr>
                <w:ins w:id="266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3446BDD7" w14:textId="77777777" w:rsidR="00455AA2" w:rsidRPr="00455AA2" w:rsidRDefault="00455AA2" w:rsidP="00455AA2">
            <w:pPr>
              <w:rPr>
                <w:ins w:id="2663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64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# # debug</w:t>
              </w:r>
            </w:ins>
          </w:p>
          <w:p w14:paraId="18EDA3A5" w14:textId="77777777" w:rsidR="00455AA2" w:rsidRPr="00455AA2" w:rsidRDefault="00455AA2" w:rsidP="00455AA2">
            <w:pPr>
              <w:rPr>
                <w:ins w:id="2665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66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# print("\t\\\\Processor.remove_data_from_list(task) = " +</w:t>
              </w:r>
            </w:ins>
          </w:p>
          <w:p w14:paraId="6FABAFCE" w14:textId="77777777" w:rsidR="00455AA2" w:rsidRPr="00455AA2" w:rsidRDefault="00455AA2" w:rsidP="00455AA2">
            <w:pPr>
              <w:rPr>
                <w:ins w:id="2667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68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#       task.lower())</w:t>
              </w:r>
            </w:ins>
          </w:p>
          <w:p w14:paraId="28845AE3" w14:textId="77777777" w:rsidR="00455AA2" w:rsidRPr="00455AA2" w:rsidRDefault="00455AA2" w:rsidP="00455AA2">
            <w:pPr>
              <w:rPr>
                <w:ins w:id="2669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70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# # /debug</w:t>
              </w:r>
            </w:ins>
          </w:p>
          <w:p w14:paraId="789F836A" w14:textId="77777777" w:rsidR="00455AA2" w:rsidRPr="00455AA2" w:rsidRDefault="00455AA2" w:rsidP="00455AA2">
            <w:pPr>
              <w:rPr>
                <w:ins w:id="2671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1A816841" w14:textId="77777777" w:rsidR="00455AA2" w:rsidRPr="00455AA2" w:rsidRDefault="00455AA2" w:rsidP="00455AA2">
            <w:pPr>
              <w:rPr>
                <w:ins w:id="267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73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print("\n\tRemoved task (priority): '" + row_dic["Task"] +</w:t>
              </w:r>
            </w:ins>
          </w:p>
          <w:p w14:paraId="71894B12" w14:textId="77777777" w:rsidR="00455AA2" w:rsidRPr="00455AA2" w:rsidRDefault="00455AA2" w:rsidP="00455AA2">
            <w:pPr>
              <w:rPr>
                <w:ins w:id="2674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75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" (" + row_dic["Priority"] + ")'")</w:t>
              </w:r>
            </w:ins>
          </w:p>
          <w:p w14:paraId="3B11D9FD" w14:textId="77777777" w:rsidR="00455AA2" w:rsidRPr="00455AA2" w:rsidRDefault="00455AA2" w:rsidP="00455AA2">
            <w:pPr>
              <w:rPr>
                <w:ins w:id="267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36E4A0D8" w14:textId="77777777" w:rsidR="00455AA2" w:rsidRPr="00455AA2" w:rsidRDefault="00455AA2" w:rsidP="00455AA2">
            <w:pPr>
              <w:rPr>
                <w:ins w:id="2677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78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7BFB4174" w14:textId="77777777" w:rsidR="00455AA2" w:rsidRPr="00455AA2" w:rsidRDefault="00455AA2" w:rsidP="00455AA2">
            <w:pPr>
              <w:rPr>
                <w:ins w:id="2679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80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print("\n\t\\\\Processor.remove_data_from_list(list_of_rows) = " +</w:t>
              </w:r>
            </w:ins>
          </w:p>
          <w:p w14:paraId="710AE7D0" w14:textId="77777777" w:rsidR="00455AA2" w:rsidRPr="00455AA2" w:rsidRDefault="00455AA2" w:rsidP="00455AA2">
            <w:pPr>
              <w:rPr>
                <w:ins w:id="2681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82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      str(list_of_rows))</w:t>
              </w:r>
            </w:ins>
          </w:p>
          <w:p w14:paraId="4A6C0D53" w14:textId="77777777" w:rsidR="00455AA2" w:rsidRPr="00455AA2" w:rsidRDefault="00455AA2" w:rsidP="00455AA2">
            <w:pPr>
              <w:rPr>
                <w:ins w:id="2683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84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2E47FF3F" w14:textId="77777777" w:rsidR="00455AA2" w:rsidRPr="00455AA2" w:rsidRDefault="00455AA2" w:rsidP="00455AA2">
            <w:pPr>
              <w:rPr>
                <w:ins w:id="2685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1B17E26A" w14:textId="77777777" w:rsidR="00455AA2" w:rsidRPr="00455AA2" w:rsidRDefault="00455AA2" w:rsidP="00455AA2">
            <w:pPr>
              <w:rPr>
                <w:ins w:id="268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87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return list_of_rows</w:t>
              </w:r>
            </w:ins>
          </w:p>
          <w:p w14:paraId="7E55BDC4" w14:textId="77777777" w:rsidR="00455AA2" w:rsidRPr="00455AA2" w:rsidRDefault="00455AA2" w:rsidP="00455AA2">
            <w:pPr>
              <w:rPr>
                <w:ins w:id="268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3A5E106C" w14:textId="77777777" w:rsidR="00455AA2" w:rsidRPr="00455AA2" w:rsidRDefault="00455AA2" w:rsidP="00455AA2">
            <w:pPr>
              <w:rPr>
                <w:ins w:id="2689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90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45A8E1C4" w14:textId="77777777" w:rsidR="00455AA2" w:rsidRPr="00455AA2" w:rsidRDefault="00455AA2" w:rsidP="00455AA2">
            <w:pPr>
              <w:rPr>
                <w:ins w:id="2691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92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write_data_to_file(file_name, list_of_rows):</w:t>
              </w:r>
            </w:ins>
          </w:p>
          <w:p w14:paraId="7AE9F092" w14:textId="77777777" w:rsidR="00455AA2" w:rsidRPr="00455AA2" w:rsidRDefault="00455AA2" w:rsidP="00455AA2">
            <w:pPr>
              <w:rPr>
                <w:ins w:id="2693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94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Writes data from a list of dictionary rows to a File</w:t>
              </w:r>
            </w:ins>
          </w:p>
          <w:p w14:paraId="7BBEFF1B" w14:textId="77777777" w:rsidR="00455AA2" w:rsidRPr="00455AA2" w:rsidRDefault="00455AA2" w:rsidP="00455AA2">
            <w:pPr>
              <w:rPr>
                <w:ins w:id="2695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694DA891" w14:textId="77777777" w:rsidR="00455AA2" w:rsidRPr="00455AA2" w:rsidRDefault="00455AA2" w:rsidP="00455AA2">
            <w:pPr>
              <w:rPr>
                <w:ins w:id="269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97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file_name: (string) with name of file:</w:t>
              </w:r>
            </w:ins>
          </w:p>
          <w:p w14:paraId="6348A2F5" w14:textId="77777777" w:rsidR="00455AA2" w:rsidRPr="00455AA2" w:rsidRDefault="00455AA2" w:rsidP="00455AA2">
            <w:pPr>
              <w:rPr>
                <w:ins w:id="269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699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:param list_of_rows: (list) you want filled with file data:</w:t>
              </w:r>
            </w:ins>
          </w:p>
          <w:p w14:paraId="74A07A80" w14:textId="77777777" w:rsidR="00455AA2" w:rsidRPr="00455AA2" w:rsidRDefault="00455AA2" w:rsidP="00455AA2">
            <w:pPr>
              <w:rPr>
                <w:ins w:id="270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01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(list) of dictionary rows</w:t>
              </w:r>
            </w:ins>
          </w:p>
          <w:p w14:paraId="4B88771C" w14:textId="77777777" w:rsidR="00455AA2" w:rsidRPr="00455AA2" w:rsidRDefault="00455AA2" w:rsidP="00455AA2">
            <w:pPr>
              <w:rPr>
                <w:ins w:id="270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03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lastRenderedPageBreak/>
                <w:t xml:space="preserve">        """</w:t>
              </w:r>
            </w:ins>
          </w:p>
          <w:p w14:paraId="4D4E5BB1" w14:textId="77777777" w:rsidR="00455AA2" w:rsidRPr="00455AA2" w:rsidRDefault="00455AA2" w:rsidP="00455AA2">
            <w:pPr>
              <w:rPr>
                <w:ins w:id="2704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05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TODO: Add Code Here!</w:t>
              </w:r>
            </w:ins>
          </w:p>
          <w:p w14:paraId="52206C11" w14:textId="77777777" w:rsidR="00455AA2" w:rsidRPr="00455AA2" w:rsidRDefault="00455AA2" w:rsidP="00455AA2">
            <w:pPr>
              <w:rPr>
                <w:ins w:id="270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07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file_obj = open(file_name, "w")</w:t>
              </w:r>
            </w:ins>
          </w:p>
          <w:p w14:paraId="40DEAF0D" w14:textId="77777777" w:rsidR="00455AA2" w:rsidRPr="00455AA2" w:rsidRDefault="00455AA2" w:rsidP="00455AA2">
            <w:pPr>
              <w:rPr>
                <w:ins w:id="270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09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for row_dic in list_of_rows:</w:t>
              </w:r>
            </w:ins>
          </w:p>
          <w:p w14:paraId="39EE6E9F" w14:textId="77777777" w:rsidR="00455AA2" w:rsidRPr="00455AA2" w:rsidRDefault="00455AA2" w:rsidP="00455AA2">
            <w:pPr>
              <w:rPr>
                <w:ins w:id="271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11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file_obj.write(str(row_dic["Task"]) + "," +</w:t>
              </w:r>
            </w:ins>
          </w:p>
          <w:p w14:paraId="0B16AEFE" w14:textId="77777777" w:rsidR="00455AA2" w:rsidRPr="00455AA2" w:rsidRDefault="00455AA2" w:rsidP="00455AA2">
            <w:pPr>
              <w:rPr>
                <w:ins w:id="271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13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str(row_dic["Priority"]) + "\n")</w:t>
              </w:r>
            </w:ins>
          </w:p>
          <w:p w14:paraId="004408F7" w14:textId="77777777" w:rsidR="00455AA2" w:rsidRPr="00455AA2" w:rsidRDefault="00455AA2" w:rsidP="00455AA2">
            <w:pPr>
              <w:rPr>
                <w:ins w:id="2714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15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file_obj.close()</w:t>
              </w:r>
            </w:ins>
          </w:p>
          <w:p w14:paraId="4D18922B" w14:textId="77777777" w:rsidR="00455AA2" w:rsidRPr="00455AA2" w:rsidRDefault="00455AA2" w:rsidP="00455AA2">
            <w:pPr>
              <w:rPr>
                <w:ins w:id="271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42AC5C6E" w14:textId="77777777" w:rsidR="00455AA2" w:rsidRPr="00455AA2" w:rsidRDefault="00455AA2" w:rsidP="00455AA2">
            <w:pPr>
              <w:rPr>
                <w:ins w:id="2717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18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6962C3E5" w14:textId="77777777" w:rsidR="00455AA2" w:rsidRPr="00455AA2" w:rsidRDefault="00455AA2" w:rsidP="00455AA2">
            <w:pPr>
              <w:rPr>
                <w:ins w:id="2719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20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print("\n\t\\\\Processor.write_data_to_file(list_of_rows)" +</w:t>
              </w:r>
            </w:ins>
          </w:p>
          <w:p w14:paraId="0D022387" w14:textId="77777777" w:rsidR="00455AA2" w:rsidRPr="00455AA2" w:rsidRDefault="00455AA2" w:rsidP="00455AA2">
            <w:pPr>
              <w:rPr>
                <w:ins w:id="2721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22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      str(list_of_rows))</w:t>
              </w:r>
            </w:ins>
          </w:p>
          <w:p w14:paraId="2619A4C5" w14:textId="77777777" w:rsidR="00455AA2" w:rsidRPr="00455AA2" w:rsidRDefault="00455AA2" w:rsidP="00455AA2">
            <w:pPr>
              <w:rPr>
                <w:ins w:id="2723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24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40D2F248" w14:textId="77777777" w:rsidR="00455AA2" w:rsidRPr="00455AA2" w:rsidRDefault="00455AA2" w:rsidP="00455AA2">
            <w:pPr>
              <w:rPr>
                <w:ins w:id="2725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77A59064" w14:textId="77777777" w:rsidR="00455AA2" w:rsidRPr="00455AA2" w:rsidRDefault="00455AA2" w:rsidP="00455AA2">
            <w:pPr>
              <w:rPr>
                <w:ins w:id="272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27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print("\n\tSaved data to file: " + file_name)</w:t>
              </w:r>
            </w:ins>
          </w:p>
          <w:p w14:paraId="25A13D2C" w14:textId="77777777" w:rsidR="00455AA2" w:rsidRPr="00455AA2" w:rsidRDefault="00455AA2" w:rsidP="00455AA2">
            <w:pPr>
              <w:rPr>
                <w:ins w:id="272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29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return list_of_rows</w:t>
              </w:r>
            </w:ins>
          </w:p>
          <w:p w14:paraId="35B489BE" w14:textId="77777777" w:rsidR="00455AA2" w:rsidRPr="00455AA2" w:rsidRDefault="00455AA2" w:rsidP="00455AA2">
            <w:pPr>
              <w:rPr>
                <w:ins w:id="273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6A14FFCF" w14:textId="77777777" w:rsidR="00455AA2" w:rsidRPr="00455AA2" w:rsidRDefault="00455AA2" w:rsidP="00455AA2">
            <w:pPr>
              <w:rPr>
                <w:ins w:id="2731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42A69479" w14:textId="77777777" w:rsidR="00455AA2" w:rsidRPr="00455AA2" w:rsidRDefault="00455AA2" w:rsidP="00455AA2">
            <w:pPr>
              <w:rPr>
                <w:ins w:id="273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33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# Presentation (Input/Output)  ----------------------------------- #</w:t>
              </w:r>
            </w:ins>
          </w:p>
          <w:p w14:paraId="0B9AAB7E" w14:textId="77777777" w:rsidR="00455AA2" w:rsidRPr="00455AA2" w:rsidRDefault="00455AA2" w:rsidP="00455AA2">
            <w:pPr>
              <w:rPr>
                <w:ins w:id="2734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35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class IO:</w:t>
              </w:r>
            </w:ins>
          </w:p>
          <w:p w14:paraId="47B1C9D4" w14:textId="77777777" w:rsidR="00455AA2" w:rsidRPr="00455AA2" w:rsidRDefault="00455AA2" w:rsidP="00455AA2">
            <w:pPr>
              <w:rPr>
                <w:ins w:id="273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37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""" Performs Input and Output tasks """</w:t>
              </w:r>
            </w:ins>
          </w:p>
          <w:p w14:paraId="0A98A7AE" w14:textId="77777777" w:rsidR="00455AA2" w:rsidRPr="00455AA2" w:rsidRDefault="00455AA2" w:rsidP="00455AA2">
            <w:pPr>
              <w:rPr>
                <w:ins w:id="273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1D6573A3" w14:textId="77777777" w:rsidR="00455AA2" w:rsidRPr="00455AA2" w:rsidRDefault="00455AA2" w:rsidP="00455AA2">
            <w:pPr>
              <w:rPr>
                <w:ins w:id="2739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40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5811FB3F" w14:textId="77777777" w:rsidR="00455AA2" w:rsidRPr="00455AA2" w:rsidRDefault="00455AA2" w:rsidP="00455AA2">
            <w:pPr>
              <w:rPr>
                <w:ins w:id="2741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42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output_menu_tasks():</w:t>
              </w:r>
            </w:ins>
          </w:p>
          <w:p w14:paraId="44E08138" w14:textId="77777777" w:rsidR="00455AA2" w:rsidRPr="00455AA2" w:rsidRDefault="00455AA2" w:rsidP="00455AA2">
            <w:pPr>
              <w:rPr>
                <w:ins w:id="2743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44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 Display a menu of choices to the user</w:t>
              </w:r>
            </w:ins>
          </w:p>
          <w:p w14:paraId="73CA194F" w14:textId="77777777" w:rsidR="00455AA2" w:rsidRPr="00455AA2" w:rsidRDefault="00455AA2" w:rsidP="00455AA2">
            <w:pPr>
              <w:rPr>
                <w:ins w:id="2745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2B39CEFB" w14:textId="77777777" w:rsidR="00455AA2" w:rsidRPr="00455AA2" w:rsidRDefault="00455AA2" w:rsidP="00455AA2">
            <w:pPr>
              <w:rPr>
                <w:ins w:id="274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47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nothing</w:t>
              </w:r>
            </w:ins>
          </w:p>
          <w:p w14:paraId="63C64095" w14:textId="77777777" w:rsidR="00455AA2" w:rsidRPr="00455AA2" w:rsidRDefault="00455AA2" w:rsidP="00455AA2">
            <w:pPr>
              <w:rPr>
                <w:ins w:id="274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49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47A88652" w14:textId="77777777" w:rsidR="00455AA2" w:rsidRPr="00455AA2" w:rsidRDefault="00455AA2" w:rsidP="00455AA2">
            <w:pPr>
              <w:rPr>
                <w:ins w:id="275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51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print("""</w:t>
              </w:r>
            </w:ins>
          </w:p>
          <w:p w14:paraId="2735CABD" w14:textId="77777777" w:rsidR="00455AA2" w:rsidRPr="00455AA2" w:rsidRDefault="00455AA2" w:rsidP="00455AA2">
            <w:pPr>
              <w:rPr>
                <w:ins w:id="275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53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\tMenu of Options</w:t>
              </w:r>
            </w:ins>
          </w:p>
          <w:p w14:paraId="55AF6B0F" w14:textId="77777777" w:rsidR="00455AA2" w:rsidRPr="00455AA2" w:rsidRDefault="00455AA2" w:rsidP="00455AA2">
            <w:pPr>
              <w:rPr>
                <w:ins w:id="2754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55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\t1) Add a new Task</w:t>
              </w:r>
            </w:ins>
          </w:p>
          <w:p w14:paraId="45AAF358" w14:textId="77777777" w:rsidR="00455AA2" w:rsidRPr="00455AA2" w:rsidRDefault="00455AA2" w:rsidP="00455AA2">
            <w:pPr>
              <w:rPr>
                <w:ins w:id="275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57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\t2) Remove an existing Task</w:t>
              </w:r>
            </w:ins>
          </w:p>
          <w:p w14:paraId="4A464917" w14:textId="77777777" w:rsidR="00455AA2" w:rsidRPr="00455AA2" w:rsidRDefault="00455AA2" w:rsidP="00455AA2">
            <w:pPr>
              <w:rPr>
                <w:ins w:id="275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59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\t3) Save Data to File        </w:t>
              </w:r>
            </w:ins>
          </w:p>
          <w:p w14:paraId="056ED432" w14:textId="77777777" w:rsidR="00455AA2" w:rsidRPr="00455AA2" w:rsidRDefault="00455AA2" w:rsidP="00455AA2">
            <w:pPr>
              <w:rPr>
                <w:ins w:id="276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61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\t4) Exit Program</w:t>
              </w:r>
            </w:ins>
          </w:p>
          <w:p w14:paraId="07CF37AB" w14:textId="77777777" w:rsidR="00455AA2" w:rsidRPr="00455AA2" w:rsidRDefault="00455AA2" w:rsidP="00455AA2">
            <w:pPr>
              <w:rPr>
                <w:ins w:id="276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63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""")</w:t>
              </w:r>
            </w:ins>
          </w:p>
          <w:p w14:paraId="339742C2" w14:textId="77777777" w:rsidR="00455AA2" w:rsidRPr="00455AA2" w:rsidRDefault="00455AA2" w:rsidP="00455AA2">
            <w:pPr>
              <w:rPr>
                <w:ins w:id="2764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4CE8E9B0" w14:textId="77777777" w:rsidR="00455AA2" w:rsidRPr="00455AA2" w:rsidRDefault="00455AA2" w:rsidP="00455AA2">
            <w:pPr>
              <w:rPr>
                <w:ins w:id="2765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66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1E59DD48" w14:textId="77777777" w:rsidR="00455AA2" w:rsidRPr="00455AA2" w:rsidRDefault="00455AA2" w:rsidP="00455AA2">
            <w:pPr>
              <w:rPr>
                <w:ins w:id="2767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68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input_menu_choice():</w:t>
              </w:r>
            </w:ins>
          </w:p>
          <w:p w14:paraId="788ACC8C" w14:textId="77777777" w:rsidR="00455AA2" w:rsidRPr="00455AA2" w:rsidRDefault="00455AA2" w:rsidP="00455AA2">
            <w:pPr>
              <w:rPr>
                <w:ins w:id="2769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70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Gets the menu choice from a user</w:t>
              </w:r>
            </w:ins>
          </w:p>
          <w:p w14:paraId="7FD61C4E" w14:textId="77777777" w:rsidR="00455AA2" w:rsidRPr="00455AA2" w:rsidRDefault="00455AA2" w:rsidP="00455AA2">
            <w:pPr>
              <w:rPr>
                <w:ins w:id="2771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5408C981" w14:textId="77777777" w:rsidR="00455AA2" w:rsidRPr="00455AA2" w:rsidRDefault="00455AA2" w:rsidP="00455AA2">
            <w:pPr>
              <w:rPr>
                <w:ins w:id="277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73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string</w:t>
              </w:r>
            </w:ins>
          </w:p>
          <w:p w14:paraId="70274CBA" w14:textId="77777777" w:rsidR="00455AA2" w:rsidRPr="00455AA2" w:rsidRDefault="00455AA2" w:rsidP="00455AA2">
            <w:pPr>
              <w:rPr>
                <w:ins w:id="2774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75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2EB766DE" w14:textId="77777777" w:rsidR="00455AA2" w:rsidRPr="00455AA2" w:rsidRDefault="00455AA2" w:rsidP="00455AA2">
            <w:pPr>
              <w:rPr>
                <w:ins w:id="277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77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choice = str(input("Which option would you like to "</w:t>
              </w:r>
            </w:ins>
          </w:p>
          <w:p w14:paraId="4CF230AF" w14:textId="77777777" w:rsidR="00455AA2" w:rsidRPr="00455AA2" w:rsidRDefault="00455AA2" w:rsidP="00455AA2">
            <w:pPr>
              <w:rPr>
                <w:ins w:id="277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79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"perform? [1 to 4] - ")).strip()</w:t>
              </w:r>
            </w:ins>
          </w:p>
          <w:p w14:paraId="024281D8" w14:textId="77777777" w:rsidR="00455AA2" w:rsidRPr="00455AA2" w:rsidRDefault="00455AA2" w:rsidP="00455AA2">
            <w:pPr>
              <w:rPr>
                <w:ins w:id="278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4C7BEDE5" w14:textId="77777777" w:rsidR="00455AA2" w:rsidRPr="00455AA2" w:rsidRDefault="00455AA2" w:rsidP="00455AA2">
            <w:pPr>
              <w:rPr>
                <w:ins w:id="2781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82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49624D66" w14:textId="77777777" w:rsidR="00455AA2" w:rsidRPr="00455AA2" w:rsidRDefault="00455AA2" w:rsidP="00455AA2">
            <w:pPr>
              <w:rPr>
                <w:ins w:id="2783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84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print("\n\t\\\\IO.input_menu_choice(choice) = " + choice)</w:t>
              </w:r>
            </w:ins>
          </w:p>
          <w:p w14:paraId="5B401F6A" w14:textId="77777777" w:rsidR="00455AA2" w:rsidRPr="00455AA2" w:rsidRDefault="00455AA2" w:rsidP="00455AA2">
            <w:pPr>
              <w:rPr>
                <w:ins w:id="2785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86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46020BC9" w14:textId="77777777" w:rsidR="00455AA2" w:rsidRPr="00455AA2" w:rsidRDefault="00455AA2" w:rsidP="00455AA2">
            <w:pPr>
              <w:rPr>
                <w:ins w:id="2787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578AF589" w14:textId="77777777" w:rsidR="00455AA2" w:rsidRPr="00455AA2" w:rsidRDefault="00455AA2" w:rsidP="00455AA2">
            <w:pPr>
              <w:rPr>
                <w:ins w:id="278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89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return choice</w:t>
              </w:r>
            </w:ins>
          </w:p>
          <w:p w14:paraId="08FA689B" w14:textId="77777777" w:rsidR="00455AA2" w:rsidRPr="00455AA2" w:rsidRDefault="00455AA2" w:rsidP="00455AA2">
            <w:pPr>
              <w:rPr>
                <w:ins w:id="279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098BC200" w14:textId="77777777" w:rsidR="00455AA2" w:rsidRPr="00455AA2" w:rsidRDefault="00455AA2" w:rsidP="00455AA2">
            <w:pPr>
              <w:rPr>
                <w:ins w:id="2791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92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519E3C9C" w14:textId="77777777" w:rsidR="00455AA2" w:rsidRPr="00455AA2" w:rsidRDefault="00455AA2" w:rsidP="00455AA2">
            <w:pPr>
              <w:rPr>
                <w:ins w:id="2793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94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output_current_tasks_in_list(list_of_rows):</w:t>
              </w:r>
            </w:ins>
          </w:p>
          <w:p w14:paraId="3E8818DE" w14:textId="77777777" w:rsidR="00455AA2" w:rsidRPr="00455AA2" w:rsidRDefault="00455AA2" w:rsidP="00455AA2">
            <w:pPr>
              <w:rPr>
                <w:ins w:id="2795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96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Shows the current Tasks in the list of dictionaries rows</w:t>
              </w:r>
            </w:ins>
          </w:p>
          <w:p w14:paraId="062EE195" w14:textId="77777777" w:rsidR="00455AA2" w:rsidRPr="00455AA2" w:rsidRDefault="00455AA2" w:rsidP="00455AA2">
            <w:pPr>
              <w:rPr>
                <w:ins w:id="2797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4F90B7F1" w14:textId="77777777" w:rsidR="00455AA2" w:rsidRPr="00455AA2" w:rsidRDefault="00455AA2" w:rsidP="00455AA2">
            <w:pPr>
              <w:rPr>
                <w:ins w:id="279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799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lastRenderedPageBreak/>
                <w:t xml:space="preserve">        :param list_of_rows: (list) of rows you want to display</w:t>
              </w:r>
            </w:ins>
          </w:p>
          <w:p w14:paraId="7DED75D5" w14:textId="77777777" w:rsidR="00455AA2" w:rsidRPr="00455AA2" w:rsidRDefault="00455AA2" w:rsidP="00455AA2">
            <w:pPr>
              <w:rPr>
                <w:ins w:id="280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01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nothing</w:t>
              </w:r>
            </w:ins>
          </w:p>
          <w:p w14:paraId="19CE720E" w14:textId="77777777" w:rsidR="00455AA2" w:rsidRPr="00455AA2" w:rsidRDefault="00455AA2" w:rsidP="00455AA2">
            <w:pPr>
              <w:rPr>
                <w:ins w:id="280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03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1FFA385D" w14:textId="77777777" w:rsidR="00455AA2" w:rsidRPr="00455AA2" w:rsidRDefault="00455AA2" w:rsidP="00455AA2">
            <w:pPr>
              <w:rPr>
                <w:ins w:id="2804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05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print("\n\t******* The current tasks To Do are: *******")</w:t>
              </w:r>
            </w:ins>
          </w:p>
          <w:p w14:paraId="5D5100E1" w14:textId="77777777" w:rsidR="00455AA2" w:rsidRPr="00455AA2" w:rsidRDefault="00455AA2" w:rsidP="00455AA2">
            <w:pPr>
              <w:rPr>
                <w:ins w:id="280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07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for row in list_of_rows:</w:t>
              </w:r>
            </w:ins>
          </w:p>
          <w:p w14:paraId="079BA151" w14:textId="77777777" w:rsidR="00455AA2" w:rsidRPr="00455AA2" w:rsidRDefault="00455AA2" w:rsidP="00455AA2">
            <w:pPr>
              <w:rPr>
                <w:ins w:id="280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09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print("\t" + row["Task"] + " (" + row["Priority"] + ")")</w:t>
              </w:r>
            </w:ins>
          </w:p>
          <w:p w14:paraId="78885147" w14:textId="77777777" w:rsidR="00455AA2" w:rsidRPr="00455AA2" w:rsidRDefault="00455AA2" w:rsidP="00455AA2">
            <w:pPr>
              <w:rPr>
                <w:ins w:id="281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11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print("\t*******************************************")</w:t>
              </w:r>
            </w:ins>
          </w:p>
          <w:p w14:paraId="20A2FB1E" w14:textId="77777777" w:rsidR="00455AA2" w:rsidRPr="00455AA2" w:rsidRDefault="00455AA2" w:rsidP="00455AA2">
            <w:pPr>
              <w:rPr>
                <w:ins w:id="281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27887E26" w14:textId="77777777" w:rsidR="00455AA2" w:rsidRPr="00455AA2" w:rsidRDefault="00455AA2" w:rsidP="00455AA2">
            <w:pPr>
              <w:rPr>
                <w:ins w:id="2813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14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3A5C3FE3" w14:textId="77777777" w:rsidR="00455AA2" w:rsidRPr="00455AA2" w:rsidRDefault="00455AA2" w:rsidP="00455AA2">
            <w:pPr>
              <w:rPr>
                <w:ins w:id="2815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16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input_new_task_and_priority():</w:t>
              </w:r>
            </w:ins>
          </w:p>
          <w:p w14:paraId="000BB745" w14:textId="77777777" w:rsidR="00455AA2" w:rsidRPr="00455AA2" w:rsidRDefault="00455AA2" w:rsidP="00455AA2">
            <w:pPr>
              <w:rPr>
                <w:ins w:id="2817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18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 Gets task and priority values to be added to the list</w:t>
              </w:r>
            </w:ins>
          </w:p>
          <w:p w14:paraId="5C827056" w14:textId="77777777" w:rsidR="00455AA2" w:rsidRPr="00455AA2" w:rsidRDefault="00455AA2" w:rsidP="00455AA2">
            <w:pPr>
              <w:rPr>
                <w:ins w:id="2819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131C7BC6" w14:textId="77777777" w:rsidR="00455AA2" w:rsidRPr="00455AA2" w:rsidRDefault="00455AA2" w:rsidP="00455AA2">
            <w:pPr>
              <w:rPr>
                <w:ins w:id="282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21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(task, priority) with task and priority</w:t>
              </w:r>
            </w:ins>
          </w:p>
          <w:p w14:paraId="46C50497" w14:textId="77777777" w:rsidR="00455AA2" w:rsidRPr="00455AA2" w:rsidRDefault="00455AA2" w:rsidP="00455AA2">
            <w:pPr>
              <w:rPr>
                <w:ins w:id="282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23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0F4DEE66" w14:textId="77777777" w:rsidR="00455AA2" w:rsidRPr="00455AA2" w:rsidRDefault="00455AA2" w:rsidP="00455AA2">
            <w:pPr>
              <w:rPr>
                <w:ins w:id="2824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25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task = str(input("\nWhat is the task? - "))</w:t>
              </w:r>
            </w:ins>
          </w:p>
          <w:p w14:paraId="3BBF74DB" w14:textId="77777777" w:rsidR="00455AA2" w:rsidRPr="00455AA2" w:rsidRDefault="00455AA2" w:rsidP="00455AA2">
            <w:pPr>
              <w:rPr>
                <w:ins w:id="282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27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priority = str(input("What is the priority? - "))</w:t>
              </w:r>
            </w:ins>
          </w:p>
          <w:p w14:paraId="3AF2B912" w14:textId="77777777" w:rsidR="00455AA2" w:rsidRPr="00455AA2" w:rsidRDefault="00455AA2" w:rsidP="00455AA2">
            <w:pPr>
              <w:rPr>
                <w:ins w:id="282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0CB2B445" w14:textId="77777777" w:rsidR="00455AA2" w:rsidRPr="00455AA2" w:rsidRDefault="00455AA2" w:rsidP="00455AA2">
            <w:pPr>
              <w:rPr>
                <w:ins w:id="2829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30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3EBA6E8B" w14:textId="77777777" w:rsidR="00455AA2" w:rsidRPr="00455AA2" w:rsidRDefault="00455AA2" w:rsidP="00455AA2">
            <w:pPr>
              <w:rPr>
                <w:ins w:id="2831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32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print("\n\t\\\\IO.input_new_task_and_priority(task) = " + task +</w:t>
              </w:r>
            </w:ins>
          </w:p>
          <w:p w14:paraId="112F9C2C" w14:textId="77777777" w:rsidR="00455AA2" w:rsidRPr="00455AA2" w:rsidRDefault="00455AA2" w:rsidP="00455AA2">
            <w:pPr>
              <w:rPr>
                <w:ins w:id="2833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34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      "\n\t\\\\IO.input_new_task_and_priority(priority) = " +</w:t>
              </w:r>
            </w:ins>
          </w:p>
          <w:p w14:paraId="6A86F702" w14:textId="77777777" w:rsidR="00455AA2" w:rsidRPr="00455AA2" w:rsidRDefault="00455AA2" w:rsidP="00455AA2">
            <w:pPr>
              <w:rPr>
                <w:ins w:id="2835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36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      priority)</w:t>
              </w:r>
            </w:ins>
          </w:p>
          <w:p w14:paraId="56BEFC50" w14:textId="77777777" w:rsidR="00455AA2" w:rsidRPr="00455AA2" w:rsidRDefault="00455AA2" w:rsidP="00455AA2">
            <w:pPr>
              <w:rPr>
                <w:ins w:id="2837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38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77E27B2D" w14:textId="77777777" w:rsidR="00455AA2" w:rsidRPr="00455AA2" w:rsidRDefault="00455AA2" w:rsidP="00455AA2">
            <w:pPr>
              <w:rPr>
                <w:ins w:id="2839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469C5FB0" w14:textId="77777777" w:rsidR="00455AA2" w:rsidRPr="00455AA2" w:rsidRDefault="00455AA2" w:rsidP="00455AA2">
            <w:pPr>
              <w:rPr>
                <w:ins w:id="284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41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return task, priority  # TODO: Add Code Here!</w:t>
              </w:r>
            </w:ins>
          </w:p>
          <w:p w14:paraId="780FC3F7" w14:textId="77777777" w:rsidR="00455AA2" w:rsidRPr="00455AA2" w:rsidRDefault="00455AA2" w:rsidP="00455AA2">
            <w:pPr>
              <w:rPr>
                <w:ins w:id="284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0FDDE38E" w14:textId="77777777" w:rsidR="00455AA2" w:rsidRPr="00455AA2" w:rsidRDefault="00455AA2" w:rsidP="00455AA2">
            <w:pPr>
              <w:rPr>
                <w:ins w:id="2843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44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@staticmethod</w:t>
              </w:r>
            </w:ins>
          </w:p>
          <w:p w14:paraId="4E6F65C6" w14:textId="77777777" w:rsidR="00455AA2" w:rsidRPr="00455AA2" w:rsidRDefault="00455AA2" w:rsidP="00455AA2">
            <w:pPr>
              <w:rPr>
                <w:ins w:id="2845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46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def input_task_to_remove():</w:t>
              </w:r>
            </w:ins>
          </w:p>
          <w:p w14:paraId="22A036B2" w14:textId="77777777" w:rsidR="00455AA2" w:rsidRPr="00455AA2" w:rsidRDefault="00455AA2" w:rsidP="00455AA2">
            <w:pPr>
              <w:rPr>
                <w:ins w:id="2847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48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  Gets the task name to be removed from the list</w:t>
              </w:r>
            </w:ins>
          </w:p>
          <w:p w14:paraId="775F155D" w14:textId="77777777" w:rsidR="00455AA2" w:rsidRPr="00455AA2" w:rsidRDefault="00455AA2" w:rsidP="00455AA2">
            <w:pPr>
              <w:rPr>
                <w:ins w:id="2849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15C394A9" w14:textId="77777777" w:rsidR="00455AA2" w:rsidRPr="00455AA2" w:rsidRDefault="00455AA2" w:rsidP="00455AA2">
            <w:pPr>
              <w:rPr>
                <w:ins w:id="285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51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:return: (string) with task</w:t>
              </w:r>
            </w:ins>
          </w:p>
          <w:p w14:paraId="0B2AE540" w14:textId="77777777" w:rsidR="00455AA2" w:rsidRPr="00455AA2" w:rsidRDefault="00455AA2" w:rsidP="00455AA2">
            <w:pPr>
              <w:rPr>
                <w:ins w:id="285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53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"""</w:t>
              </w:r>
            </w:ins>
          </w:p>
          <w:p w14:paraId="07A9712A" w14:textId="77777777" w:rsidR="00455AA2" w:rsidRPr="00455AA2" w:rsidRDefault="00455AA2" w:rsidP="00455AA2">
            <w:pPr>
              <w:rPr>
                <w:ins w:id="2854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55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task = str(input("\nTask to remove?: ")).strip()</w:t>
              </w:r>
            </w:ins>
          </w:p>
          <w:p w14:paraId="0A67127B" w14:textId="77777777" w:rsidR="00455AA2" w:rsidRPr="00455AA2" w:rsidRDefault="00455AA2" w:rsidP="00455AA2">
            <w:pPr>
              <w:rPr>
                <w:ins w:id="285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2F3CB155" w14:textId="77777777" w:rsidR="00455AA2" w:rsidRPr="00455AA2" w:rsidRDefault="00455AA2" w:rsidP="00455AA2">
            <w:pPr>
              <w:rPr>
                <w:ins w:id="2857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58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466BC9A5" w14:textId="77777777" w:rsidR="00455AA2" w:rsidRPr="00455AA2" w:rsidRDefault="00455AA2" w:rsidP="00455AA2">
            <w:pPr>
              <w:rPr>
                <w:ins w:id="2859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60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print("\n\t\\\\IO.input_task_to_remove(task) = " + task)</w:t>
              </w:r>
            </w:ins>
          </w:p>
          <w:p w14:paraId="30238886" w14:textId="77777777" w:rsidR="00455AA2" w:rsidRPr="00455AA2" w:rsidRDefault="00455AA2" w:rsidP="00455AA2">
            <w:pPr>
              <w:rPr>
                <w:ins w:id="2861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62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5E393E64" w14:textId="77777777" w:rsidR="00455AA2" w:rsidRPr="00455AA2" w:rsidRDefault="00455AA2" w:rsidP="00455AA2">
            <w:pPr>
              <w:rPr>
                <w:ins w:id="2863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551B67A1" w14:textId="77777777" w:rsidR="00455AA2" w:rsidRPr="00455AA2" w:rsidRDefault="00455AA2" w:rsidP="00455AA2">
            <w:pPr>
              <w:rPr>
                <w:ins w:id="2864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65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return task</w:t>
              </w:r>
            </w:ins>
          </w:p>
          <w:p w14:paraId="17637B82" w14:textId="77777777" w:rsidR="00455AA2" w:rsidRPr="00455AA2" w:rsidRDefault="00455AA2" w:rsidP="00455AA2">
            <w:pPr>
              <w:rPr>
                <w:ins w:id="286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5E85F2E8" w14:textId="77777777" w:rsidR="00455AA2" w:rsidRPr="00455AA2" w:rsidRDefault="00455AA2" w:rsidP="00455AA2">
            <w:pPr>
              <w:rPr>
                <w:ins w:id="2867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53C48F76" w14:textId="77777777" w:rsidR="00455AA2" w:rsidRPr="00455AA2" w:rsidRDefault="00455AA2" w:rsidP="00455AA2">
            <w:pPr>
              <w:rPr>
                <w:ins w:id="286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69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# Main Body of Script  ------------------------------------------- #</w:t>
              </w:r>
            </w:ins>
          </w:p>
          <w:p w14:paraId="36C09243" w14:textId="77777777" w:rsidR="00455AA2" w:rsidRPr="00455AA2" w:rsidRDefault="00455AA2" w:rsidP="00455AA2">
            <w:pPr>
              <w:rPr>
                <w:ins w:id="287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71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print("\nWelcome to " + strProgramTitle + "!"  # Display program name</w:t>
              </w:r>
            </w:ins>
          </w:p>
          <w:p w14:paraId="14B7D980" w14:textId="77777777" w:rsidR="00455AA2" w:rsidRPr="00455AA2" w:rsidRDefault="00455AA2" w:rsidP="00455AA2">
            <w:pPr>
              <w:rPr>
                <w:ins w:id="287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73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"\n\n\tOpened file: '" + file_name_str + "'")</w:t>
              </w:r>
            </w:ins>
          </w:p>
          <w:p w14:paraId="6C1FD013" w14:textId="77777777" w:rsidR="00455AA2" w:rsidRPr="00455AA2" w:rsidRDefault="00455AA2" w:rsidP="00455AA2">
            <w:pPr>
              <w:rPr>
                <w:ins w:id="2874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1B7E5B2C" w14:textId="77777777" w:rsidR="00455AA2" w:rsidRPr="00455AA2" w:rsidRDefault="00455AA2" w:rsidP="00455AA2">
            <w:pPr>
              <w:rPr>
                <w:ins w:id="2875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76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# Step 1 - When the program starts, Load data from ToDoFile.txt.</w:t>
              </w:r>
            </w:ins>
          </w:p>
          <w:p w14:paraId="597C5A9C" w14:textId="77777777" w:rsidR="00455AA2" w:rsidRPr="00455AA2" w:rsidRDefault="00455AA2" w:rsidP="00455AA2">
            <w:pPr>
              <w:rPr>
                <w:ins w:id="2877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78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Processor.read_data_from_file(file_name=file_name_str,</w:t>
              </w:r>
            </w:ins>
          </w:p>
          <w:p w14:paraId="12ACF249" w14:textId="77777777" w:rsidR="00455AA2" w:rsidRPr="00455AA2" w:rsidRDefault="00455AA2" w:rsidP="00455AA2">
            <w:pPr>
              <w:rPr>
                <w:ins w:id="2879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80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   list_of_rows=table_lst)  # Read file data</w:t>
              </w:r>
            </w:ins>
          </w:p>
          <w:p w14:paraId="0FD7854F" w14:textId="77777777" w:rsidR="00455AA2" w:rsidRPr="00455AA2" w:rsidRDefault="00455AA2" w:rsidP="00455AA2">
            <w:pPr>
              <w:rPr>
                <w:ins w:id="2881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5A21D04F" w14:textId="77777777" w:rsidR="00455AA2" w:rsidRPr="00455AA2" w:rsidRDefault="00455AA2" w:rsidP="00455AA2">
            <w:pPr>
              <w:rPr>
                <w:ins w:id="288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83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# Step 2 - Display a menu of choices to the user</w:t>
              </w:r>
            </w:ins>
          </w:p>
          <w:p w14:paraId="5E4151C5" w14:textId="77777777" w:rsidR="00455AA2" w:rsidRPr="00455AA2" w:rsidRDefault="00455AA2" w:rsidP="00455AA2">
            <w:pPr>
              <w:rPr>
                <w:ins w:id="2884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85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>while True:</w:t>
              </w:r>
            </w:ins>
          </w:p>
          <w:p w14:paraId="0AEAE210" w14:textId="77777777" w:rsidR="00455AA2" w:rsidRPr="00455AA2" w:rsidRDefault="00455AA2" w:rsidP="00455AA2">
            <w:pPr>
              <w:rPr>
                <w:ins w:id="288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6FEF3E13" w14:textId="77777777" w:rsidR="00455AA2" w:rsidRPr="00455AA2" w:rsidRDefault="00455AA2" w:rsidP="00455AA2">
            <w:pPr>
              <w:rPr>
                <w:ins w:id="2887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88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# debug</w:t>
              </w:r>
            </w:ins>
          </w:p>
          <w:p w14:paraId="482D5CEE" w14:textId="77777777" w:rsidR="00455AA2" w:rsidRPr="00455AA2" w:rsidRDefault="00455AA2" w:rsidP="00455AA2">
            <w:pPr>
              <w:rPr>
                <w:ins w:id="2889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90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print("\n\t\\\\start Menu loop "</w:t>
              </w:r>
            </w:ins>
          </w:p>
          <w:p w14:paraId="0F530462" w14:textId="77777777" w:rsidR="00455AA2" w:rsidRPr="00455AA2" w:rsidRDefault="00455AA2" w:rsidP="00455AA2">
            <w:pPr>
              <w:rPr>
                <w:ins w:id="2891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92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      "\n\t\\\\Call: \tIO.output_current_tasks_in_list()")</w:t>
              </w:r>
            </w:ins>
          </w:p>
          <w:p w14:paraId="7EDBE8FB" w14:textId="77777777" w:rsidR="00455AA2" w:rsidRPr="00455AA2" w:rsidRDefault="00455AA2" w:rsidP="00455AA2">
            <w:pPr>
              <w:rPr>
                <w:ins w:id="2893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94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lastRenderedPageBreak/>
                <w:t xml:space="preserve">    # # /debug</w:t>
              </w:r>
            </w:ins>
          </w:p>
          <w:p w14:paraId="5585ED07" w14:textId="77777777" w:rsidR="00455AA2" w:rsidRPr="00455AA2" w:rsidRDefault="00455AA2" w:rsidP="00455AA2">
            <w:pPr>
              <w:rPr>
                <w:ins w:id="2895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0DE30B86" w14:textId="77777777" w:rsidR="00455AA2" w:rsidRPr="00455AA2" w:rsidRDefault="00455AA2" w:rsidP="00455AA2">
            <w:pPr>
              <w:rPr>
                <w:ins w:id="289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97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Step 3 Show current data</w:t>
              </w:r>
            </w:ins>
          </w:p>
          <w:p w14:paraId="5A3DCF52" w14:textId="77777777" w:rsidR="00455AA2" w:rsidRPr="00455AA2" w:rsidRDefault="00455AA2" w:rsidP="00455AA2">
            <w:pPr>
              <w:rPr>
                <w:ins w:id="289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899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IO.output_current_tasks_in_list(list_of_rows=table_lst)  # Show \</w:t>
              </w:r>
            </w:ins>
          </w:p>
          <w:p w14:paraId="10476D1C" w14:textId="77777777" w:rsidR="00455AA2" w:rsidRPr="00455AA2" w:rsidRDefault="00455AA2" w:rsidP="00455AA2">
            <w:pPr>
              <w:rPr>
                <w:ins w:id="290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01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current data in the list/table</w:t>
              </w:r>
            </w:ins>
          </w:p>
          <w:p w14:paraId="1F31895D" w14:textId="77777777" w:rsidR="00455AA2" w:rsidRPr="00455AA2" w:rsidRDefault="00455AA2" w:rsidP="00455AA2">
            <w:pPr>
              <w:rPr>
                <w:ins w:id="290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4A6F857C" w14:textId="77777777" w:rsidR="00455AA2" w:rsidRPr="00455AA2" w:rsidRDefault="00455AA2" w:rsidP="00455AA2">
            <w:pPr>
              <w:rPr>
                <w:ins w:id="2903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04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# debug</w:t>
              </w:r>
            </w:ins>
          </w:p>
          <w:p w14:paraId="3360B193" w14:textId="77777777" w:rsidR="00455AA2" w:rsidRPr="00455AA2" w:rsidRDefault="00455AA2" w:rsidP="00455AA2">
            <w:pPr>
              <w:rPr>
                <w:ins w:id="2905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06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print("\n\t\\\\Call: \tIO.output_menu_tasks()")</w:t>
              </w:r>
            </w:ins>
          </w:p>
          <w:p w14:paraId="1F8931D7" w14:textId="77777777" w:rsidR="00455AA2" w:rsidRPr="00455AA2" w:rsidRDefault="00455AA2" w:rsidP="00455AA2">
            <w:pPr>
              <w:rPr>
                <w:ins w:id="2907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08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# /debug</w:t>
              </w:r>
            </w:ins>
          </w:p>
          <w:p w14:paraId="6D49CBFC" w14:textId="77777777" w:rsidR="00455AA2" w:rsidRPr="00455AA2" w:rsidRDefault="00455AA2" w:rsidP="00455AA2">
            <w:pPr>
              <w:rPr>
                <w:ins w:id="2909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43237C4E" w14:textId="77777777" w:rsidR="00455AA2" w:rsidRPr="00455AA2" w:rsidRDefault="00455AA2" w:rsidP="00455AA2">
            <w:pPr>
              <w:rPr>
                <w:ins w:id="291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11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IO.output_menu_tasks()  # Shows menu</w:t>
              </w:r>
            </w:ins>
          </w:p>
          <w:p w14:paraId="43649C9E" w14:textId="77777777" w:rsidR="00455AA2" w:rsidRPr="00455AA2" w:rsidRDefault="00455AA2" w:rsidP="00455AA2">
            <w:pPr>
              <w:rPr>
                <w:ins w:id="291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05D942E7" w14:textId="77777777" w:rsidR="00455AA2" w:rsidRPr="00455AA2" w:rsidRDefault="00455AA2" w:rsidP="00455AA2">
            <w:pPr>
              <w:rPr>
                <w:ins w:id="2913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14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# debug</w:t>
              </w:r>
            </w:ins>
          </w:p>
          <w:p w14:paraId="7AE841CD" w14:textId="77777777" w:rsidR="00455AA2" w:rsidRPr="00455AA2" w:rsidRDefault="00455AA2" w:rsidP="00455AA2">
            <w:pPr>
              <w:rPr>
                <w:ins w:id="2915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16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print("\t\\\\Global (choice_str) = " + choice_str +</w:t>
              </w:r>
            </w:ins>
          </w:p>
          <w:p w14:paraId="3B3143EB" w14:textId="77777777" w:rsidR="00455AA2" w:rsidRPr="00455AA2" w:rsidRDefault="00455AA2" w:rsidP="00455AA2">
            <w:pPr>
              <w:rPr>
                <w:ins w:id="2917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18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      "\n\t\\\\Call: \tIO.input_menu_choice()")</w:t>
              </w:r>
            </w:ins>
          </w:p>
          <w:p w14:paraId="6C075E51" w14:textId="77777777" w:rsidR="00455AA2" w:rsidRPr="00455AA2" w:rsidRDefault="00455AA2" w:rsidP="00455AA2">
            <w:pPr>
              <w:rPr>
                <w:ins w:id="2919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20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# /debug</w:t>
              </w:r>
            </w:ins>
          </w:p>
          <w:p w14:paraId="71BA425B" w14:textId="77777777" w:rsidR="00455AA2" w:rsidRPr="00455AA2" w:rsidRDefault="00455AA2" w:rsidP="00455AA2">
            <w:pPr>
              <w:rPr>
                <w:ins w:id="2921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1190A3DC" w14:textId="77777777" w:rsidR="00455AA2" w:rsidRPr="00455AA2" w:rsidRDefault="00455AA2" w:rsidP="00455AA2">
            <w:pPr>
              <w:rPr>
                <w:ins w:id="292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23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choice_str = IO.input_menu_choice()  # Get menu option</w:t>
              </w:r>
            </w:ins>
          </w:p>
          <w:p w14:paraId="74EAD9B4" w14:textId="77777777" w:rsidR="00455AA2" w:rsidRPr="00455AA2" w:rsidRDefault="00455AA2" w:rsidP="00455AA2">
            <w:pPr>
              <w:rPr>
                <w:ins w:id="2924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70AEC3BA" w14:textId="77777777" w:rsidR="00455AA2" w:rsidRPr="00455AA2" w:rsidRDefault="00455AA2" w:rsidP="00455AA2">
            <w:pPr>
              <w:rPr>
                <w:ins w:id="2925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26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Step 4 - Process user's menu choice</w:t>
              </w:r>
            </w:ins>
          </w:p>
          <w:p w14:paraId="7B97A1CA" w14:textId="77777777" w:rsidR="00455AA2" w:rsidRPr="00455AA2" w:rsidRDefault="00455AA2" w:rsidP="00455AA2">
            <w:pPr>
              <w:rPr>
                <w:ins w:id="2927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28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if choice_str.strip() == '1':  # Add a new Task</w:t>
              </w:r>
            </w:ins>
          </w:p>
          <w:p w14:paraId="0326BFE4" w14:textId="77777777" w:rsidR="00455AA2" w:rsidRPr="00455AA2" w:rsidRDefault="00455AA2" w:rsidP="00455AA2">
            <w:pPr>
              <w:rPr>
                <w:ins w:id="2929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009C4AE6" w14:textId="77777777" w:rsidR="00455AA2" w:rsidRPr="00455AA2" w:rsidRDefault="00455AA2" w:rsidP="00455AA2">
            <w:pPr>
              <w:rPr>
                <w:ins w:id="293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31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06F20E76" w14:textId="77777777" w:rsidR="00455AA2" w:rsidRPr="00455AA2" w:rsidRDefault="00455AA2" w:rsidP="00455AA2">
            <w:pPr>
              <w:rPr>
                <w:ins w:id="293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33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print("\t\\\\Global (choice_str) = " + choice_str +</w:t>
              </w:r>
            </w:ins>
          </w:p>
          <w:p w14:paraId="0F21721F" w14:textId="77777777" w:rsidR="00455AA2" w:rsidRPr="00455AA2" w:rsidRDefault="00455AA2" w:rsidP="00455AA2">
            <w:pPr>
              <w:rPr>
                <w:ins w:id="2934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35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      "\n\n\t\\\\Global (list_of_rows) = " + str(list_of_rows) +</w:t>
              </w:r>
            </w:ins>
          </w:p>
          <w:p w14:paraId="1123CAE4" w14:textId="77777777" w:rsidR="00455AA2" w:rsidRPr="00455AA2" w:rsidRDefault="00455AA2" w:rsidP="00455AA2">
            <w:pPr>
              <w:rPr>
                <w:ins w:id="293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37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      "\n\n\t\\\\Global (table_lst) = " + str(table_lst) +</w:t>
              </w:r>
            </w:ins>
          </w:p>
          <w:p w14:paraId="252B3845" w14:textId="77777777" w:rsidR="00455AA2" w:rsidRPr="00455AA2" w:rsidRDefault="00455AA2" w:rsidP="00455AA2">
            <w:pPr>
              <w:rPr>
                <w:ins w:id="293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39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      "\n\t\\\\Call: \tIO.input_new_task_and_priority()")</w:t>
              </w:r>
            </w:ins>
          </w:p>
          <w:p w14:paraId="061A77E2" w14:textId="77777777" w:rsidR="00455AA2" w:rsidRPr="00455AA2" w:rsidRDefault="00455AA2" w:rsidP="00455AA2">
            <w:pPr>
              <w:rPr>
                <w:ins w:id="294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41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4075C35D" w14:textId="77777777" w:rsidR="00455AA2" w:rsidRPr="00455AA2" w:rsidRDefault="00455AA2" w:rsidP="00455AA2">
            <w:pPr>
              <w:rPr>
                <w:ins w:id="294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00D48B59" w14:textId="77777777" w:rsidR="00455AA2" w:rsidRPr="00455AA2" w:rsidRDefault="00455AA2" w:rsidP="00455AA2">
            <w:pPr>
              <w:rPr>
                <w:ins w:id="2943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44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task, priority = IO.input_new_task_and_priority()</w:t>
              </w:r>
            </w:ins>
          </w:p>
          <w:p w14:paraId="74F29086" w14:textId="77777777" w:rsidR="00455AA2" w:rsidRPr="00455AA2" w:rsidRDefault="00455AA2" w:rsidP="00455AA2">
            <w:pPr>
              <w:rPr>
                <w:ins w:id="2945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189F518E" w14:textId="77777777" w:rsidR="00455AA2" w:rsidRPr="00455AA2" w:rsidRDefault="00455AA2" w:rsidP="00455AA2">
            <w:pPr>
              <w:rPr>
                <w:ins w:id="294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47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330870C1" w14:textId="77777777" w:rsidR="00455AA2" w:rsidRPr="00455AA2" w:rsidRDefault="00455AA2" w:rsidP="00455AA2">
            <w:pPr>
              <w:rPr>
                <w:ins w:id="294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49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print("\t\\\\Call: \tProcessor.add_data_to_list()")</w:t>
              </w:r>
            </w:ins>
          </w:p>
          <w:p w14:paraId="65DA707B" w14:textId="77777777" w:rsidR="00455AA2" w:rsidRPr="00455AA2" w:rsidRDefault="00455AA2" w:rsidP="00455AA2">
            <w:pPr>
              <w:rPr>
                <w:ins w:id="295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51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081A0CC2" w14:textId="77777777" w:rsidR="00455AA2" w:rsidRPr="00455AA2" w:rsidRDefault="00455AA2" w:rsidP="00455AA2">
            <w:pPr>
              <w:rPr>
                <w:ins w:id="295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6A681B6E" w14:textId="77777777" w:rsidR="00455AA2" w:rsidRPr="00455AA2" w:rsidRDefault="00455AA2" w:rsidP="00455AA2">
            <w:pPr>
              <w:rPr>
                <w:ins w:id="2953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54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table_lst = Processor.add_data_to_list(task=task,</w:t>
              </w:r>
            </w:ins>
          </w:p>
          <w:p w14:paraId="36F14A91" w14:textId="77777777" w:rsidR="00455AA2" w:rsidRPr="00455AA2" w:rsidRDefault="00455AA2" w:rsidP="00455AA2">
            <w:pPr>
              <w:rPr>
                <w:ins w:id="2955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56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                    priority=priority,</w:t>
              </w:r>
            </w:ins>
          </w:p>
          <w:p w14:paraId="61C65CF6" w14:textId="77777777" w:rsidR="00455AA2" w:rsidRPr="00455AA2" w:rsidRDefault="00455AA2" w:rsidP="00455AA2">
            <w:pPr>
              <w:rPr>
                <w:ins w:id="2957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58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                    list_of_rows=table_lst)</w:t>
              </w:r>
            </w:ins>
          </w:p>
          <w:p w14:paraId="11E943BA" w14:textId="77777777" w:rsidR="00455AA2" w:rsidRPr="00455AA2" w:rsidRDefault="00455AA2" w:rsidP="00455AA2">
            <w:pPr>
              <w:rPr>
                <w:ins w:id="2959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3CD801CD" w14:textId="77777777" w:rsidR="00455AA2" w:rsidRPr="00455AA2" w:rsidRDefault="00455AA2" w:rsidP="00455AA2">
            <w:pPr>
              <w:rPr>
                <w:ins w:id="296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61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45C9D709" w14:textId="77777777" w:rsidR="00455AA2" w:rsidRPr="00455AA2" w:rsidRDefault="00455AA2" w:rsidP="00455AA2">
            <w:pPr>
              <w:rPr>
                <w:ins w:id="296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63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print("\n\t\\\\Global (list_of_rows) = " + str(list_of_rows) +</w:t>
              </w:r>
            </w:ins>
          </w:p>
          <w:p w14:paraId="6B4B4BA2" w14:textId="77777777" w:rsidR="00455AA2" w:rsidRPr="00455AA2" w:rsidRDefault="00455AA2" w:rsidP="00455AA2">
            <w:pPr>
              <w:rPr>
                <w:ins w:id="2964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65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      "\n\n\t\\\\Global (table_lst) = " + str(table_lst))</w:t>
              </w:r>
            </w:ins>
          </w:p>
          <w:p w14:paraId="42A17E1D" w14:textId="77777777" w:rsidR="00455AA2" w:rsidRPr="00455AA2" w:rsidRDefault="00455AA2" w:rsidP="00455AA2">
            <w:pPr>
              <w:rPr>
                <w:ins w:id="296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67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486FE68B" w14:textId="77777777" w:rsidR="00455AA2" w:rsidRPr="00455AA2" w:rsidRDefault="00455AA2" w:rsidP="00455AA2">
            <w:pPr>
              <w:rPr>
                <w:ins w:id="296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07EC2B55" w14:textId="77777777" w:rsidR="00455AA2" w:rsidRPr="00455AA2" w:rsidRDefault="00455AA2" w:rsidP="00455AA2">
            <w:pPr>
              <w:rPr>
                <w:ins w:id="2969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70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continue  # to show the menu</w:t>
              </w:r>
            </w:ins>
          </w:p>
          <w:p w14:paraId="0A46FE46" w14:textId="77777777" w:rsidR="00455AA2" w:rsidRPr="00455AA2" w:rsidRDefault="00455AA2" w:rsidP="00455AA2">
            <w:pPr>
              <w:rPr>
                <w:ins w:id="2971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60958537" w14:textId="77777777" w:rsidR="00455AA2" w:rsidRPr="00455AA2" w:rsidRDefault="00455AA2" w:rsidP="00455AA2">
            <w:pPr>
              <w:rPr>
                <w:ins w:id="297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73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elif choice_str == '2':  # Remove an existing Task</w:t>
              </w:r>
            </w:ins>
          </w:p>
          <w:p w14:paraId="63247B40" w14:textId="77777777" w:rsidR="00455AA2" w:rsidRPr="00455AA2" w:rsidRDefault="00455AA2" w:rsidP="00455AA2">
            <w:pPr>
              <w:rPr>
                <w:ins w:id="2974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09993226" w14:textId="77777777" w:rsidR="00455AA2" w:rsidRPr="00455AA2" w:rsidRDefault="00455AA2" w:rsidP="00455AA2">
            <w:pPr>
              <w:rPr>
                <w:ins w:id="2975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76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5525A4DC" w14:textId="77777777" w:rsidR="00455AA2" w:rsidRPr="00455AA2" w:rsidRDefault="00455AA2" w:rsidP="00455AA2">
            <w:pPr>
              <w:rPr>
                <w:ins w:id="2977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78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print("\t\\\\Global (choice_str) = " + choice_str +</w:t>
              </w:r>
            </w:ins>
          </w:p>
          <w:p w14:paraId="20326996" w14:textId="77777777" w:rsidR="00455AA2" w:rsidRPr="00455AA2" w:rsidRDefault="00455AA2" w:rsidP="00455AA2">
            <w:pPr>
              <w:rPr>
                <w:ins w:id="2979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80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      "\n\n\t\\\\Global (list_of_rows) = " + str(list_of_rows) +</w:t>
              </w:r>
            </w:ins>
          </w:p>
          <w:p w14:paraId="490954EA" w14:textId="77777777" w:rsidR="00455AA2" w:rsidRPr="00455AA2" w:rsidRDefault="00455AA2" w:rsidP="00455AA2">
            <w:pPr>
              <w:rPr>
                <w:ins w:id="2981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82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      "\n\n\t\\\\Global (table_lst) = " + str(table_lst) +</w:t>
              </w:r>
            </w:ins>
          </w:p>
          <w:p w14:paraId="060B8268" w14:textId="77777777" w:rsidR="00455AA2" w:rsidRPr="00455AA2" w:rsidRDefault="00455AA2" w:rsidP="00455AA2">
            <w:pPr>
              <w:rPr>
                <w:ins w:id="2983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84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      "\n\n\t\\\\Call: \tIO.input_task_to_remove()")</w:t>
              </w:r>
            </w:ins>
          </w:p>
          <w:p w14:paraId="02968AC1" w14:textId="77777777" w:rsidR="00455AA2" w:rsidRPr="00455AA2" w:rsidRDefault="00455AA2" w:rsidP="00455AA2">
            <w:pPr>
              <w:rPr>
                <w:ins w:id="2985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86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6455BFB7" w14:textId="77777777" w:rsidR="00455AA2" w:rsidRPr="00455AA2" w:rsidRDefault="00455AA2" w:rsidP="00455AA2">
            <w:pPr>
              <w:rPr>
                <w:ins w:id="2987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48A8B2C3" w14:textId="77777777" w:rsidR="00455AA2" w:rsidRPr="00455AA2" w:rsidRDefault="00455AA2" w:rsidP="00455AA2">
            <w:pPr>
              <w:rPr>
                <w:ins w:id="298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89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task = IO.input_task_to_remove()</w:t>
              </w:r>
            </w:ins>
          </w:p>
          <w:p w14:paraId="0ADEC72C" w14:textId="77777777" w:rsidR="00455AA2" w:rsidRPr="00455AA2" w:rsidRDefault="00455AA2" w:rsidP="00455AA2">
            <w:pPr>
              <w:rPr>
                <w:ins w:id="299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1F8B9EC8" w14:textId="77777777" w:rsidR="00455AA2" w:rsidRPr="00455AA2" w:rsidRDefault="00455AA2" w:rsidP="00455AA2">
            <w:pPr>
              <w:rPr>
                <w:ins w:id="2991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92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4A57102F" w14:textId="77777777" w:rsidR="00455AA2" w:rsidRPr="00455AA2" w:rsidRDefault="00455AA2" w:rsidP="00455AA2">
            <w:pPr>
              <w:rPr>
                <w:ins w:id="2993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94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print("\t\\\\Call: \tProcessor.remove_data_from_list()")</w:t>
              </w:r>
            </w:ins>
          </w:p>
          <w:p w14:paraId="0914B764" w14:textId="77777777" w:rsidR="00455AA2" w:rsidRPr="00455AA2" w:rsidRDefault="00455AA2" w:rsidP="00455AA2">
            <w:pPr>
              <w:rPr>
                <w:ins w:id="2995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96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7ACC2269" w14:textId="77777777" w:rsidR="00455AA2" w:rsidRPr="00455AA2" w:rsidRDefault="00455AA2" w:rsidP="00455AA2">
            <w:pPr>
              <w:rPr>
                <w:ins w:id="2997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045100FF" w14:textId="77777777" w:rsidR="00455AA2" w:rsidRPr="00455AA2" w:rsidRDefault="00455AA2" w:rsidP="00455AA2">
            <w:pPr>
              <w:rPr>
                <w:ins w:id="299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2999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table_lst = Processor.remove_data_from_list(task=task,</w:t>
              </w:r>
            </w:ins>
          </w:p>
          <w:p w14:paraId="329FEB03" w14:textId="77777777" w:rsidR="00455AA2" w:rsidRPr="00455AA2" w:rsidRDefault="00455AA2" w:rsidP="00455AA2">
            <w:pPr>
              <w:rPr>
                <w:ins w:id="300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3001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                         list_of_rows=table_lst)</w:t>
              </w:r>
            </w:ins>
          </w:p>
          <w:p w14:paraId="3C07AAA8" w14:textId="77777777" w:rsidR="00455AA2" w:rsidRPr="00455AA2" w:rsidRDefault="00455AA2" w:rsidP="00455AA2">
            <w:pPr>
              <w:rPr>
                <w:ins w:id="300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0D2ABD56" w14:textId="77777777" w:rsidR="00455AA2" w:rsidRPr="00455AA2" w:rsidRDefault="00455AA2" w:rsidP="00455AA2">
            <w:pPr>
              <w:rPr>
                <w:ins w:id="3003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3004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3BAE389A" w14:textId="77777777" w:rsidR="00455AA2" w:rsidRPr="00455AA2" w:rsidRDefault="00455AA2" w:rsidP="00455AA2">
            <w:pPr>
              <w:rPr>
                <w:ins w:id="3005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3006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print("\n\t\\\\Global (list_of_rows) = " + str(list_of_rows) +</w:t>
              </w:r>
            </w:ins>
          </w:p>
          <w:p w14:paraId="25BE33CE" w14:textId="77777777" w:rsidR="00455AA2" w:rsidRPr="00455AA2" w:rsidRDefault="00455AA2" w:rsidP="00455AA2">
            <w:pPr>
              <w:rPr>
                <w:ins w:id="3007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3008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      "\n\n\t\\\\Global (table_lst) = " + str(table_lst))</w:t>
              </w:r>
            </w:ins>
          </w:p>
          <w:p w14:paraId="0CD620BC" w14:textId="77777777" w:rsidR="00455AA2" w:rsidRPr="00455AA2" w:rsidRDefault="00455AA2" w:rsidP="00455AA2">
            <w:pPr>
              <w:rPr>
                <w:ins w:id="3009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3010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0DB276EF" w14:textId="77777777" w:rsidR="00455AA2" w:rsidRPr="00455AA2" w:rsidRDefault="00455AA2" w:rsidP="00455AA2">
            <w:pPr>
              <w:rPr>
                <w:ins w:id="3011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12896FDD" w14:textId="77777777" w:rsidR="00455AA2" w:rsidRPr="00455AA2" w:rsidRDefault="00455AA2" w:rsidP="00455AA2">
            <w:pPr>
              <w:rPr>
                <w:ins w:id="301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3013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continue  # to show the menu</w:t>
              </w:r>
            </w:ins>
          </w:p>
          <w:p w14:paraId="3D953E3D" w14:textId="77777777" w:rsidR="00455AA2" w:rsidRPr="00455AA2" w:rsidRDefault="00455AA2" w:rsidP="00455AA2">
            <w:pPr>
              <w:rPr>
                <w:ins w:id="3014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2181728B" w14:textId="77777777" w:rsidR="00455AA2" w:rsidRPr="00455AA2" w:rsidRDefault="00455AA2" w:rsidP="00455AA2">
            <w:pPr>
              <w:rPr>
                <w:ins w:id="3015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3016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elif choice_str == '3':  # Save Data to File</w:t>
              </w:r>
            </w:ins>
          </w:p>
          <w:p w14:paraId="7E1403CD" w14:textId="77777777" w:rsidR="00455AA2" w:rsidRPr="00455AA2" w:rsidRDefault="00455AA2" w:rsidP="00455AA2">
            <w:pPr>
              <w:rPr>
                <w:ins w:id="3017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60E2D059" w14:textId="77777777" w:rsidR="00455AA2" w:rsidRPr="00455AA2" w:rsidRDefault="00455AA2" w:rsidP="00455AA2">
            <w:pPr>
              <w:rPr>
                <w:ins w:id="301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3019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785FD05A" w14:textId="77777777" w:rsidR="00455AA2" w:rsidRPr="00455AA2" w:rsidRDefault="00455AA2" w:rsidP="00455AA2">
            <w:pPr>
              <w:rPr>
                <w:ins w:id="302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3021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print("\t\\\\Global (choice_str) = " + choice_str +</w:t>
              </w:r>
            </w:ins>
          </w:p>
          <w:p w14:paraId="0EC90DBA" w14:textId="77777777" w:rsidR="00455AA2" w:rsidRPr="00455AA2" w:rsidRDefault="00455AA2" w:rsidP="00455AA2">
            <w:pPr>
              <w:rPr>
                <w:ins w:id="302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3023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      "\n\n\t\\\\Global (list_of_rows) = " + str(list_of_rows) +</w:t>
              </w:r>
            </w:ins>
          </w:p>
          <w:p w14:paraId="522043F4" w14:textId="77777777" w:rsidR="00455AA2" w:rsidRPr="00455AA2" w:rsidRDefault="00455AA2" w:rsidP="00455AA2">
            <w:pPr>
              <w:rPr>
                <w:ins w:id="3024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3025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      "\n\n\t\\\\Global (table_lst) = " + str(table_lst) +</w:t>
              </w:r>
            </w:ins>
          </w:p>
          <w:p w14:paraId="3ADBC800" w14:textId="77777777" w:rsidR="00455AA2" w:rsidRPr="00455AA2" w:rsidRDefault="00455AA2" w:rsidP="00455AA2">
            <w:pPr>
              <w:rPr>
                <w:ins w:id="302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3027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      "\n\n\t\\\\Call: \tProcessor.write_data_to_file()")</w:t>
              </w:r>
            </w:ins>
          </w:p>
          <w:p w14:paraId="1C94721B" w14:textId="77777777" w:rsidR="00455AA2" w:rsidRPr="00455AA2" w:rsidRDefault="00455AA2" w:rsidP="00455AA2">
            <w:pPr>
              <w:rPr>
                <w:ins w:id="302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3029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05EA41F1" w14:textId="77777777" w:rsidR="00455AA2" w:rsidRPr="00455AA2" w:rsidRDefault="00455AA2" w:rsidP="00455AA2">
            <w:pPr>
              <w:rPr>
                <w:ins w:id="303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06F05CA6" w14:textId="77777777" w:rsidR="00455AA2" w:rsidRPr="00455AA2" w:rsidRDefault="00455AA2" w:rsidP="00455AA2">
            <w:pPr>
              <w:rPr>
                <w:ins w:id="3031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3032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table_lst = Processor.write_data_to_file(file_name=file_name_str,</w:t>
              </w:r>
            </w:ins>
          </w:p>
          <w:p w14:paraId="4E1EF238" w14:textId="77777777" w:rsidR="00455AA2" w:rsidRPr="00455AA2" w:rsidRDefault="00455AA2" w:rsidP="00455AA2">
            <w:pPr>
              <w:rPr>
                <w:ins w:id="3033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3034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                      list_of_rows=table_lst)</w:t>
              </w:r>
            </w:ins>
          </w:p>
          <w:p w14:paraId="143F24BD" w14:textId="77777777" w:rsidR="00455AA2" w:rsidRPr="00455AA2" w:rsidRDefault="00455AA2" w:rsidP="00455AA2">
            <w:pPr>
              <w:rPr>
                <w:ins w:id="3035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55712AB2" w14:textId="77777777" w:rsidR="00455AA2" w:rsidRPr="00455AA2" w:rsidRDefault="00455AA2" w:rsidP="00455AA2">
            <w:pPr>
              <w:rPr>
                <w:ins w:id="303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3037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717FC5CE" w14:textId="77777777" w:rsidR="00455AA2" w:rsidRPr="00455AA2" w:rsidRDefault="00455AA2" w:rsidP="00455AA2">
            <w:pPr>
              <w:rPr>
                <w:ins w:id="303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3039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print("\n\t\\\\Global (list_of_rows) = " + str(list_of_rows))</w:t>
              </w:r>
            </w:ins>
          </w:p>
          <w:p w14:paraId="4DD45331" w14:textId="77777777" w:rsidR="00455AA2" w:rsidRPr="00455AA2" w:rsidRDefault="00455AA2" w:rsidP="00455AA2">
            <w:pPr>
              <w:rPr>
                <w:ins w:id="3040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3041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6588533E" w14:textId="77777777" w:rsidR="00455AA2" w:rsidRPr="00455AA2" w:rsidRDefault="00455AA2" w:rsidP="00455AA2">
            <w:pPr>
              <w:rPr>
                <w:ins w:id="3042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39EE6690" w14:textId="77777777" w:rsidR="00455AA2" w:rsidRPr="00455AA2" w:rsidRDefault="00455AA2" w:rsidP="00455AA2">
            <w:pPr>
              <w:rPr>
                <w:ins w:id="3043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3044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continue  # to show the menu</w:t>
              </w:r>
            </w:ins>
          </w:p>
          <w:p w14:paraId="09E17184" w14:textId="77777777" w:rsidR="00455AA2" w:rsidRPr="00455AA2" w:rsidRDefault="00455AA2" w:rsidP="00455AA2">
            <w:pPr>
              <w:rPr>
                <w:ins w:id="3045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28CC8835" w14:textId="77777777" w:rsidR="00455AA2" w:rsidRPr="00455AA2" w:rsidRDefault="00455AA2" w:rsidP="00455AA2">
            <w:pPr>
              <w:rPr>
                <w:ins w:id="304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3047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elif choice_str == '4':  # Exit Program</w:t>
              </w:r>
            </w:ins>
          </w:p>
          <w:p w14:paraId="49921605" w14:textId="77777777" w:rsidR="00455AA2" w:rsidRPr="00455AA2" w:rsidRDefault="00455AA2" w:rsidP="00455AA2">
            <w:pPr>
              <w:rPr>
                <w:ins w:id="304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0463A393" w14:textId="77777777" w:rsidR="00455AA2" w:rsidRPr="00455AA2" w:rsidRDefault="00455AA2" w:rsidP="00455AA2">
            <w:pPr>
              <w:rPr>
                <w:ins w:id="3049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3050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debug</w:t>
              </w:r>
            </w:ins>
          </w:p>
          <w:p w14:paraId="7D86E523" w14:textId="77777777" w:rsidR="00455AA2" w:rsidRPr="00455AA2" w:rsidRDefault="00455AA2" w:rsidP="00455AA2">
            <w:pPr>
              <w:rPr>
                <w:ins w:id="3051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3052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print("\t\\\\Global (choice_str) = " + choice_str)</w:t>
              </w:r>
            </w:ins>
          </w:p>
          <w:p w14:paraId="3B116C65" w14:textId="77777777" w:rsidR="00455AA2" w:rsidRPr="00455AA2" w:rsidRDefault="00455AA2" w:rsidP="00455AA2">
            <w:pPr>
              <w:rPr>
                <w:ins w:id="3053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3054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# /debug</w:t>
              </w:r>
            </w:ins>
          </w:p>
          <w:p w14:paraId="26784220" w14:textId="77777777" w:rsidR="00455AA2" w:rsidRPr="00455AA2" w:rsidRDefault="00455AA2" w:rsidP="00455AA2">
            <w:pPr>
              <w:rPr>
                <w:ins w:id="3055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</w:p>
          <w:p w14:paraId="6E8D7A86" w14:textId="77777777" w:rsidR="00455AA2" w:rsidRPr="00455AA2" w:rsidRDefault="00455AA2" w:rsidP="00455AA2">
            <w:pPr>
              <w:rPr>
                <w:ins w:id="3056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3057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print("\n\tGoodbye!")</w:t>
              </w:r>
            </w:ins>
          </w:p>
          <w:p w14:paraId="44A249A9" w14:textId="77777777" w:rsidR="00455AA2" w:rsidRPr="00455AA2" w:rsidRDefault="00455AA2" w:rsidP="00455AA2">
            <w:pPr>
              <w:rPr>
                <w:ins w:id="3058" w:author="Bambi C" w:date="2022-08-14T18:37:00Z"/>
                <w:rFonts w:ascii="Consolas" w:hAnsi="Consolas" w:cs="Consolas"/>
                <w:iCs w:val="0"/>
                <w:color w:val="000000" w:themeColor="text1"/>
              </w:rPr>
            </w:pPr>
            <w:ins w:id="3059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input("\n[Press ENTER key to quit.]")</w:t>
              </w:r>
            </w:ins>
          </w:p>
          <w:p w14:paraId="15526648" w14:textId="20F0B04A" w:rsidR="007D6DD5" w:rsidRPr="009E33F3" w:rsidRDefault="00455AA2" w:rsidP="00455AA2">
            <w:pPr>
              <w:rPr>
                <w:rFonts w:ascii="Consolas" w:hAnsi="Consolas" w:cs="Consolas"/>
                <w:iCs w:val="0"/>
                <w:color w:val="000000" w:themeColor="text1"/>
              </w:rPr>
            </w:pPr>
            <w:ins w:id="3060" w:author="Bambi C" w:date="2022-08-14T18:37:00Z">
              <w:r w:rsidRPr="00455AA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break  # by exiting loop</w:t>
              </w:r>
            </w:ins>
          </w:p>
        </w:tc>
      </w:tr>
    </w:tbl>
    <w:p w14:paraId="0B215C3D" w14:textId="1185480C" w:rsidR="004969B2" w:rsidRPr="000527C0" w:rsidRDefault="00F576DD" w:rsidP="00F576DD">
      <w:pPr>
        <w:pStyle w:val="Caption"/>
      </w:pPr>
      <w:bookmarkStart w:id="3061" w:name="_Ref109757491"/>
      <w:r w:rsidRPr="000527C0">
        <w:lastRenderedPageBreak/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ins w:id="3062" w:author="Bambi C" w:date="2022-08-14T19:05:00Z">
        <w:r w:rsidR="00A5135D">
          <w:rPr>
            <w:noProof/>
          </w:rPr>
          <w:t>18</w:t>
        </w:r>
      </w:ins>
      <w:del w:id="3063" w:author="Bambi C" w:date="2022-08-14T19:05:00Z">
        <w:r w:rsidR="00BA6EAA" w:rsidDel="00A5135D">
          <w:rPr>
            <w:noProof/>
          </w:rPr>
          <w:delText>27</w:delText>
        </w:r>
      </w:del>
      <w:r w:rsidR="00DE6474">
        <w:rPr>
          <w:noProof/>
        </w:rPr>
        <w:fldChar w:fldCharType="end"/>
      </w:r>
      <w:bookmarkEnd w:id="3061"/>
      <w:r w:rsidRPr="000527C0">
        <w:t>. Source code for my proposed solution to Assignment0</w:t>
      </w:r>
      <w:r w:rsidR="00C86D75">
        <w:t>5</w:t>
      </w:r>
    </w:p>
    <w:p w14:paraId="47D8C9BE" w14:textId="7B9DD2FE" w:rsidR="00A20C87" w:rsidRPr="000527C0" w:rsidRDefault="009106FA" w:rsidP="000174BD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="00941E87" w:rsidRPr="000527C0">
        <w:t>Table of Contents</w:t>
      </w:r>
      <w:r w:rsidRPr="000527C0">
        <w:fldChar w:fldCharType="end"/>
      </w:r>
      <w:r w:rsidRPr="000527C0">
        <w:t>]</w:t>
      </w:r>
      <w:bookmarkStart w:id="3064" w:name="_Toc110337669"/>
      <w:bookmarkStart w:id="3065" w:name="_Toc109061019"/>
      <w:bookmarkStart w:id="3066" w:name="_Toc109061057"/>
      <w:bookmarkStart w:id="3067" w:name="_Toc109061482"/>
      <w:bookmarkStart w:id="3068" w:name="_Toc109745667"/>
      <w:bookmarkStart w:id="3069" w:name="_Toc109745756"/>
      <w:bookmarkStart w:id="3070" w:name="_Toc109745797"/>
      <w:bookmarkStart w:id="3071" w:name="_Toc109745837"/>
      <w:bookmarkStart w:id="3072" w:name="_Toc109745879"/>
      <w:bookmarkStart w:id="3073" w:name="_Toc109745918"/>
      <w:bookmarkStart w:id="3074" w:name="_Toc109745959"/>
      <w:bookmarkStart w:id="3075" w:name="_Toc109746001"/>
      <w:bookmarkStart w:id="3076" w:name="_Toc109746042"/>
      <w:bookmarkStart w:id="3077" w:name="_Toc109749908"/>
      <w:bookmarkStart w:id="3078" w:name="_Toc109750019"/>
      <w:bookmarkStart w:id="3079" w:name="_Toc109750071"/>
      <w:bookmarkStart w:id="3080" w:name="_Toc109750122"/>
      <w:bookmarkStart w:id="3081" w:name="_Toc109750172"/>
      <w:bookmarkStart w:id="3082" w:name="_Toc109750214"/>
      <w:bookmarkStart w:id="3083" w:name="_Toc109750263"/>
      <w:bookmarkStart w:id="3084" w:name="_Toc109750313"/>
      <w:bookmarkStart w:id="3085" w:name="_Toc109750363"/>
      <w:bookmarkStart w:id="3086" w:name="_Toc109750405"/>
      <w:bookmarkStart w:id="3087" w:name="_Toc109750455"/>
      <w:bookmarkStart w:id="3088" w:name="_Toc109750504"/>
      <w:bookmarkStart w:id="3089" w:name="_Toc109750547"/>
      <w:bookmarkStart w:id="3090" w:name="_Toc109750590"/>
      <w:bookmarkStart w:id="3091" w:name="_Toc109750632"/>
      <w:bookmarkStart w:id="3092" w:name="_Toc109751951"/>
      <w:bookmarkStart w:id="3093" w:name="_Toc109758182"/>
      <w:bookmarkStart w:id="3094" w:name="_Toc110337670"/>
      <w:bookmarkStart w:id="3095" w:name="_Toc109061020"/>
      <w:bookmarkStart w:id="3096" w:name="_Toc109061058"/>
      <w:bookmarkStart w:id="3097" w:name="_Toc109061483"/>
      <w:bookmarkStart w:id="3098" w:name="_Toc109745668"/>
      <w:bookmarkStart w:id="3099" w:name="_Toc109745757"/>
      <w:bookmarkStart w:id="3100" w:name="_Toc109745798"/>
      <w:bookmarkStart w:id="3101" w:name="_Toc109745838"/>
      <w:bookmarkStart w:id="3102" w:name="_Toc109745880"/>
      <w:bookmarkStart w:id="3103" w:name="_Toc109745919"/>
      <w:bookmarkStart w:id="3104" w:name="_Toc109745960"/>
      <w:bookmarkStart w:id="3105" w:name="_Toc109746002"/>
      <w:bookmarkStart w:id="3106" w:name="_Toc109746043"/>
      <w:bookmarkStart w:id="3107" w:name="_Toc109749909"/>
      <w:bookmarkStart w:id="3108" w:name="_Toc109750020"/>
      <w:bookmarkStart w:id="3109" w:name="_Toc109750072"/>
      <w:bookmarkStart w:id="3110" w:name="_Toc109750123"/>
      <w:bookmarkStart w:id="3111" w:name="_Toc109750173"/>
      <w:bookmarkStart w:id="3112" w:name="_Toc109750215"/>
      <w:bookmarkStart w:id="3113" w:name="_Toc109750264"/>
      <w:bookmarkStart w:id="3114" w:name="_Toc109750314"/>
      <w:bookmarkStart w:id="3115" w:name="_Toc109750364"/>
      <w:bookmarkStart w:id="3116" w:name="_Toc109750406"/>
      <w:bookmarkStart w:id="3117" w:name="_Toc109750456"/>
      <w:bookmarkStart w:id="3118" w:name="_Toc109750505"/>
      <w:bookmarkStart w:id="3119" w:name="_Toc109750548"/>
      <w:bookmarkStart w:id="3120" w:name="_Toc109750591"/>
      <w:bookmarkStart w:id="3121" w:name="_Toc109750633"/>
      <w:bookmarkStart w:id="3122" w:name="_Toc109751952"/>
      <w:bookmarkStart w:id="3123" w:name="_Toc109758183"/>
      <w:bookmarkStart w:id="3124" w:name="_Toc110337671"/>
      <w:bookmarkStart w:id="3125" w:name="_Toc109061021"/>
      <w:bookmarkStart w:id="3126" w:name="_Toc109061059"/>
      <w:bookmarkStart w:id="3127" w:name="_Toc109061484"/>
      <w:bookmarkStart w:id="3128" w:name="_Toc109745669"/>
      <w:bookmarkStart w:id="3129" w:name="_Toc109745758"/>
      <w:bookmarkStart w:id="3130" w:name="_Toc109745799"/>
      <w:bookmarkStart w:id="3131" w:name="_Toc109745839"/>
      <w:bookmarkStart w:id="3132" w:name="_Toc109745881"/>
      <w:bookmarkStart w:id="3133" w:name="_Toc109745920"/>
      <w:bookmarkStart w:id="3134" w:name="_Toc109745961"/>
      <w:bookmarkStart w:id="3135" w:name="_Toc109746003"/>
      <w:bookmarkStart w:id="3136" w:name="_Toc109746044"/>
      <w:bookmarkStart w:id="3137" w:name="_Toc109749910"/>
      <w:bookmarkStart w:id="3138" w:name="_Toc109750021"/>
      <w:bookmarkStart w:id="3139" w:name="_Toc109750073"/>
      <w:bookmarkStart w:id="3140" w:name="_Toc109750124"/>
      <w:bookmarkStart w:id="3141" w:name="_Toc109750174"/>
      <w:bookmarkStart w:id="3142" w:name="_Toc109750216"/>
      <w:bookmarkStart w:id="3143" w:name="_Toc109750265"/>
      <w:bookmarkStart w:id="3144" w:name="_Toc109750315"/>
      <w:bookmarkStart w:id="3145" w:name="_Toc109750365"/>
      <w:bookmarkStart w:id="3146" w:name="_Toc109750407"/>
      <w:bookmarkStart w:id="3147" w:name="_Toc109750457"/>
      <w:bookmarkStart w:id="3148" w:name="_Toc109750506"/>
      <w:bookmarkStart w:id="3149" w:name="_Toc109750549"/>
      <w:bookmarkStart w:id="3150" w:name="_Toc109750592"/>
      <w:bookmarkStart w:id="3151" w:name="_Toc109750634"/>
      <w:bookmarkStart w:id="3152" w:name="_Toc109751953"/>
      <w:bookmarkStart w:id="3153" w:name="_Toc109758184"/>
      <w:bookmarkStart w:id="3154" w:name="_Toc110337672"/>
      <w:bookmarkEnd w:id="3064"/>
      <w:bookmarkEnd w:id="3065"/>
      <w:bookmarkEnd w:id="3066"/>
      <w:bookmarkEnd w:id="3067"/>
      <w:bookmarkEnd w:id="3068"/>
      <w:bookmarkEnd w:id="3069"/>
      <w:bookmarkEnd w:id="3070"/>
      <w:bookmarkEnd w:id="3071"/>
      <w:bookmarkEnd w:id="3072"/>
      <w:bookmarkEnd w:id="3073"/>
      <w:bookmarkEnd w:id="3074"/>
      <w:bookmarkEnd w:id="3075"/>
      <w:bookmarkEnd w:id="3076"/>
      <w:bookmarkEnd w:id="3077"/>
      <w:bookmarkEnd w:id="3078"/>
      <w:bookmarkEnd w:id="3079"/>
      <w:bookmarkEnd w:id="3080"/>
      <w:bookmarkEnd w:id="3081"/>
      <w:bookmarkEnd w:id="3082"/>
      <w:bookmarkEnd w:id="3083"/>
      <w:bookmarkEnd w:id="3084"/>
      <w:bookmarkEnd w:id="3085"/>
      <w:bookmarkEnd w:id="3086"/>
      <w:bookmarkEnd w:id="3087"/>
      <w:bookmarkEnd w:id="3088"/>
      <w:bookmarkEnd w:id="3089"/>
      <w:bookmarkEnd w:id="3090"/>
      <w:bookmarkEnd w:id="3091"/>
      <w:bookmarkEnd w:id="3092"/>
      <w:bookmarkEnd w:id="3093"/>
      <w:bookmarkEnd w:id="3094"/>
      <w:bookmarkEnd w:id="3095"/>
      <w:bookmarkEnd w:id="3096"/>
      <w:bookmarkEnd w:id="3097"/>
      <w:bookmarkEnd w:id="3098"/>
      <w:bookmarkEnd w:id="3099"/>
      <w:bookmarkEnd w:id="3100"/>
      <w:bookmarkEnd w:id="3101"/>
      <w:bookmarkEnd w:id="3102"/>
      <w:bookmarkEnd w:id="3103"/>
      <w:bookmarkEnd w:id="3104"/>
      <w:bookmarkEnd w:id="3105"/>
      <w:bookmarkEnd w:id="3106"/>
      <w:bookmarkEnd w:id="3107"/>
      <w:bookmarkEnd w:id="3108"/>
      <w:bookmarkEnd w:id="3109"/>
      <w:bookmarkEnd w:id="3110"/>
      <w:bookmarkEnd w:id="3111"/>
      <w:bookmarkEnd w:id="3112"/>
      <w:bookmarkEnd w:id="3113"/>
      <w:bookmarkEnd w:id="3114"/>
      <w:bookmarkEnd w:id="3115"/>
      <w:bookmarkEnd w:id="3116"/>
      <w:bookmarkEnd w:id="3117"/>
      <w:bookmarkEnd w:id="3118"/>
      <w:bookmarkEnd w:id="3119"/>
      <w:bookmarkEnd w:id="3120"/>
      <w:bookmarkEnd w:id="3121"/>
      <w:bookmarkEnd w:id="3122"/>
      <w:bookmarkEnd w:id="3123"/>
      <w:bookmarkEnd w:id="3124"/>
      <w:bookmarkEnd w:id="3125"/>
      <w:bookmarkEnd w:id="3126"/>
      <w:bookmarkEnd w:id="3127"/>
      <w:bookmarkEnd w:id="3128"/>
      <w:bookmarkEnd w:id="3129"/>
      <w:bookmarkEnd w:id="3130"/>
      <w:bookmarkEnd w:id="3131"/>
      <w:bookmarkEnd w:id="3132"/>
      <w:bookmarkEnd w:id="3133"/>
      <w:bookmarkEnd w:id="3134"/>
      <w:bookmarkEnd w:id="3135"/>
      <w:bookmarkEnd w:id="3136"/>
      <w:bookmarkEnd w:id="3137"/>
      <w:bookmarkEnd w:id="3138"/>
      <w:bookmarkEnd w:id="3139"/>
      <w:bookmarkEnd w:id="3140"/>
      <w:bookmarkEnd w:id="3141"/>
      <w:bookmarkEnd w:id="3142"/>
      <w:bookmarkEnd w:id="3143"/>
      <w:bookmarkEnd w:id="3144"/>
      <w:bookmarkEnd w:id="3145"/>
      <w:bookmarkEnd w:id="3146"/>
      <w:bookmarkEnd w:id="3147"/>
      <w:bookmarkEnd w:id="3148"/>
      <w:bookmarkEnd w:id="3149"/>
      <w:bookmarkEnd w:id="3150"/>
      <w:bookmarkEnd w:id="3151"/>
      <w:bookmarkEnd w:id="3152"/>
      <w:bookmarkEnd w:id="3153"/>
      <w:bookmarkEnd w:id="3154"/>
    </w:p>
    <w:p w14:paraId="10DC3F51" w14:textId="2494C225" w:rsidR="0041059E" w:rsidRPr="000527C0" w:rsidRDefault="0041059E" w:rsidP="0041059E">
      <w:pPr>
        <w:pStyle w:val="Heading2"/>
      </w:pPr>
      <w:bookmarkStart w:id="3155" w:name="_Toc111401810"/>
      <w:r w:rsidRPr="000527C0">
        <w:t>Test</w:t>
      </w:r>
      <w:bookmarkEnd w:id="3155"/>
    </w:p>
    <w:p w14:paraId="32CBA1F9" w14:textId="07A0DAEE" w:rsidR="00FE0A57" w:rsidRPr="000527C0" w:rsidRDefault="00B73B90" w:rsidP="000663EC">
      <w:pPr>
        <w:pStyle w:val="Heading3"/>
      </w:pPr>
      <w:bookmarkStart w:id="3156" w:name="_Ref108285355"/>
      <w:bookmarkStart w:id="3157" w:name="_Ref108285553"/>
      <w:bookmarkStart w:id="3158" w:name="_Toc111401811"/>
      <w:r w:rsidRPr="000527C0">
        <w:t>Procedure</w:t>
      </w:r>
      <w:bookmarkEnd w:id="3156"/>
      <w:bookmarkEnd w:id="3157"/>
      <w:bookmarkEnd w:id="3158"/>
      <w:r w:rsidRPr="000527C0">
        <w:tab/>
      </w:r>
    </w:p>
    <w:p w14:paraId="162EA45F" w14:textId="70B44891" w:rsidR="00CF17D1" w:rsidRPr="009E33F3" w:rsidRDefault="00AC4CB4" w:rsidP="00B73B90">
      <w:pPr>
        <w:tabs>
          <w:tab w:val="left" w:pos="1258"/>
        </w:tabs>
      </w:pPr>
      <w:r w:rsidRPr="009E33F3">
        <w:t xml:space="preserve">For the purpose of this assignment, testing is performed in </w:t>
      </w:r>
      <w:r w:rsidR="00F0497B" w:rsidRPr="009E33F3">
        <w:t>PyCharm IDE</w:t>
      </w:r>
      <w:r w:rsidRPr="009E33F3">
        <w:t>.</w:t>
      </w:r>
    </w:p>
    <w:p w14:paraId="7AE1AC07" w14:textId="4F50CAE7" w:rsidR="000B2317" w:rsidRPr="009E33F3" w:rsidRDefault="000B2317" w:rsidP="00B73B90">
      <w:pPr>
        <w:tabs>
          <w:tab w:val="left" w:pos="1258"/>
        </w:tabs>
      </w:pPr>
      <w:r w:rsidRPr="009E33F3">
        <w:lastRenderedPageBreak/>
        <w:t xml:space="preserve">Open </w:t>
      </w:r>
      <w:r w:rsidR="00F0497B" w:rsidRPr="009E33F3">
        <w:t>PyCharm</w:t>
      </w:r>
    </w:p>
    <w:p w14:paraId="13D02641" w14:textId="5A123C6B" w:rsidR="000B2317" w:rsidRPr="00BF189C" w:rsidRDefault="00542B6B" w:rsidP="00EE7584">
      <w:pPr>
        <w:tabs>
          <w:tab w:val="left" w:pos="1258"/>
        </w:tabs>
        <w:pPrChange w:id="3159" w:author="Bambi C" w:date="2022-08-14T12:03:00Z">
          <w:pPr>
            <w:shd w:val="clear" w:color="auto" w:fill="FFFF00"/>
            <w:tabs>
              <w:tab w:val="left" w:pos="1258"/>
            </w:tabs>
          </w:pPr>
        </w:pPrChange>
      </w:pPr>
      <w:r w:rsidRPr="00BF189C">
        <w:t xml:space="preserve">PyCharm </w:t>
      </w:r>
      <w:r w:rsidR="00422B5C" w:rsidRPr="00BF189C">
        <w:t xml:space="preserve">&gt; </w:t>
      </w:r>
      <w:r w:rsidR="005F71BE" w:rsidRPr="00BF189C">
        <w:t xml:space="preserve">File &gt; </w:t>
      </w:r>
      <w:r w:rsidR="000B2317" w:rsidRPr="00BF189C">
        <w:t xml:space="preserve">Open </w:t>
      </w:r>
      <w:r w:rsidR="005F71BE" w:rsidRPr="00BF189C">
        <w:t xml:space="preserve">&gt; </w:t>
      </w:r>
      <w:r w:rsidR="00493233" w:rsidRPr="00575EE2">
        <w:t>directory path (</w:t>
      </w:r>
      <w:r w:rsidR="00D23E37">
        <w:t>Section</w:t>
      </w:r>
      <w:r w:rsidR="00F77297">
        <w:t xml:space="preserve"> </w:t>
      </w:r>
      <w:r w:rsidR="00D23E37">
        <w:rPr>
          <w:highlight w:val="yellow"/>
        </w:rPr>
        <w:fldChar w:fldCharType="begin"/>
      </w:r>
      <w:r w:rsidR="00D23E37">
        <w:instrText xml:space="preserve"> REF _Ref108280691 \r \h </w:instrText>
      </w:r>
      <w:r w:rsidR="00BA272F">
        <w:rPr>
          <w:highlight w:val="yellow"/>
        </w:rPr>
        <w:instrText xml:space="preserve"> \* MERGEFORMAT </w:instrText>
      </w:r>
      <w:r w:rsidR="00D23E37">
        <w:rPr>
          <w:highlight w:val="yellow"/>
        </w:rPr>
      </w:r>
      <w:r w:rsidR="00D23E37">
        <w:rPr>
          <w:highlight w:val="yellow"/>
        </w:rPr>
        <w:fldChar w:fldCharType="separate"/>
      </w:r>
      <w:r w:rsidR="00D23E37">
        <w:t>3.6</w:t>
      </w:r>
      <w:r w:rsidR="00D23E37">
        <w:rPr>
          <w:highlight w:val="yellow"/>
        </w:rPr>
        <w:fldChar w:fldCharType="end"/>
      </w:r>
      <w:r w:rsidR="00493233" w:rsidRPr="00575EE2">
        <w:t>)</w:t>
      </w:r>
      <w:r w:rsidR="00A80851" w:rsidRPr="00575EE2">
        <w:t xml:space="preserve"> &gt; </w:t>
      </w:r>
      <w:r w:rsidR="006A11F9">
        <w:t>A0</w:t>
      </w:r>
      <w:ins w:id="3160" w:author="Bambi C" w:date="2022-08-14T12:03:00Z">
        <w:r w:rsidR="00EE7584">
          <w:t>6</w:t>
        </w:r>
      </w:ins>
      <w:del w:id="3161" w:author="Bambi C" w:date="2022-08-14T12:03:00Z">
        <w:r w:rsidR="006A11F9" w:rsidDel="00EE7584">
          <w:delText>5</w:delText>
        </w:r>
      </w:del>
      <w:r w:rsidR="000A7C65">
        <w:t>-</w:t>
      </w:r>
      <w:r w:rsidR="006A11F9">
        <w:t>RSar</w:t>
      </w:r>
      <w:r w:rsidR="00A80851" w:rsidRPr="00575EE2">
        <w:t>.py</w:t>
      </w:r>
    </w:p>
    <w:p w14:paraId="722873A5" w14:textId="1CA752FC" w:rsidR="000E1822" w:rsidRPr="009E33F3" w:rsidRDefault="00542B6B" w:rsidP="00EE7584">
      <w:pPr>
        <w:tabs>
          <w:tab w:val="left" w:pos="1258"/>
        </w:tabs>
        <w:rPr>
          <w:highlight w:val="yellow"/>
          <w:u w:val="single"/>
        </w:rPr>
        <w:pPrChange w:id="3162" w:author="Bambi C" w:date="2022-08-14T12:03:00Z">
          <w:pPr>
            <w:shd w:val="clear" w:color="auto" w:fill="FFFF00"/>
            <w:tabs>
              <w:tab w:val="left" w:pos="1258"/>
            </w:tabs>
          </w:pPr>
        </w:pPrChange>
      </w:pPr>
      <w:r w:rsidRPr="009E33F3">
        <w:t xml:space="preserve">PyCharm </w:t>
      </w:r>
      <w:r w:rsidR="00CF17D1" w:rsidRPr="009E33F3">
        <w:t xml:space="preserve">&gt; </w:t>
      </w:r>
      <w:r w:rsidR="00737F04" w:rsidRPr="009E33F3">
        <w:t xml:space="preserve">Run </w:t>
      </w:r>
      <w:r w:rsidRPr="009E33F3">
        <w:t xml:space="preserve">&gt; </w:t>
      </w:r>
      <w:r w:rsidR="00575EE2">
        <w:t>“</w:t>
      </w:r>
      <w:r w:rsidR="000A7C65">
        <w:t>A0</w:t>
      </w:r>
      <w:ins w:id="3163" w:author="Bambi C" w:date="2022-08-14T12:03:00Z">
        <w:r w:rsidR="00EE7584">
          <w:t>6</w:t>
        </w:r>
      </w:ins>
      <w:del w:id="3164" w:author="Bambi C" w:date="2022-08-14T12:03:00Z">
        <w:r w:rsidR="000A7C65" w:rsidDel="00EE7584">
          <w:delText>5</w:delText>
        </w:r>
      </w:del>
      <w:r w:rsidR="000A7C65">
        <w:t>-RSar</w:t>
      </w:r>
      <w:r w:rsidR="00354198">
        <w:t>”</w:t>
      </w:r>
    </w:p>
    <w:p w14:paraId="4C105E92" w14:textId="07C4B57F" w:rsidR="00B95B38" w:rsidRDefault="00575EE2">
      <w:pPr>
        <w:tabs>
          <w:tab w:val="left" w:pos="1258"/>
        </w:tabs>
      </w:pPr>
      <w:r w:rsidRPr="00BA272F">
        <w:t>For</w:t>
      </w:r>
      <w:r w:rsidR="006B56E8" w:rsidRPr="00BA272F">
        <w:t xml:space="preserve"> this assignment and </w:t>
      </w:r>
      <w:r w:rsidR="005853FD" w:rsidRPr="00BA272F">
        <w:t>based on the</w:t>
      </w:r>
      <w:r w:rsidR="006B56E8" w:rsidRPr="00BA272F">
        <w:t xml:space="preserve"> limitations placed on the inputs of the user,</w:t>
      </w:r>
      <w:r w:rsidR="008D4050" w:rsidRPr="00BA272F">
        <w:t xml:space="preserve"> </w:t>
      </w:r>
      <w:r w:rsidRPr="00BA272F">
        <w:t xml:space="preserve">I </w:t>
      </w:r>
      <w:r w:rsidR="008D4050" w:rsidRPr="00BA272F">
        <w:t xml:space="preserve">intend to limit my </w:t>
      </w:r>
      <w:r w:rsidR="00B95B38" w:rsidRPr="00BA272F">
        <w:t>test cases</w:t>
      </w:r>
      <w:r w:rsidR="008D4050" w:rsidRPr="00BA272F">
        <w:t xml:space="preserve"> to expected errors and </w:t>
      </w:r>
      <w:r w:rsidR="00B95B38" w:rsidRPr="00BA272F">
        <w:t>a few valid input types</w:t>
      </w:r>
      <w:r w:rsidR="00CA5486" w:rsidRPr="00BA272F">
        <w:t xml:space="preserve"> (</w:t>
      </w:r>
      <w:r w:rsidR="00F1276F" w:rsidRPr="00BA272F">
        <w:fldChar w:fldCharType="begin"/>
      </w:r>
      <w:r w:rsidR="00F1276F" w:rsidRPr="00BA272F">
        <w:instrText xml:space="preserve"> REF _Ref109756285 \h  \* MERGEFORMAT </w:instrText>
      </w:r>
      <w:r w:rsidR="00F1276F" w:rsidRPr="00BA272F">
        <w:fldChar w:fldCharType="separate"/>
      </w:r>
      <w:r w:rsidR="00EB3E36" w:rsidRPr="00C46270">
        <w:t xml:space="preserve">Figure </w:t>
      </w:r>
      <w:r w:rsidR="00EB3E36" w:rsidRPr="00BA272F">
        <w:t>28</w:t>
      </w:r>
      <w:r w:rsidR="00F1276F" w:rsidRPr="00BA272F">
        <w:fldChar w:fldCharType="end"/>
      </w:r>
      <w:r w:rsidR="00CA5486" w:rsidRPr="00BA272F">
        <w:t>)</w:t>
      </w:r>
      <w:r w:rsidR="00A80851" w:rsidRPr="00BA272F">
        <w:t>.</w:t>
      </w:r>
    </w:p>
    <w:tbl>
      <w:tblPr>
        <w:tblStyle w:val="TableGrid"/>
        <w:tblW w:w="955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674"/>
        <w:gridCol w:w="1990"/>
        <w:gridCol w:w="5976"/>
        <w:gridCol w:w="918"/>
      </w:tblGrid>
      <w:tr w:rsidR="009C7B31" w:rsidRPr="006B73A0" w14:paraId="3C928856" w14:textId="77777777" w:rsidTr="009E5F75">
        <w:trPr>
          <w:tblHeader/>
        </w:trPr>
        <w:tc>
          <w:tcPr>
            <w:tcW w:w="680" w:type="dxa"/>
            <w:shd w:val="clear" w:color="auto" w:fill="EEE6F3" w:themeFill="accent1" w:themeFillTint="33"/>
          </w:tcPr>
          <w:p w14:paraId="06F3B431" w14:textId="1E41EFD2" w:rsidR="00E27186" w:rsidRPr="00C01EC1" w:rsidRDefault="00E27186" w:rsidP="00C01EC1">
            <w:pPr>
              <w:tabs>
                <w:tab w:val="left" w:pos="1258"/>
              </w:tabs>
              <w:jc w:val="center"/>
              <w:rPr>
                <w:b/>
                <w:bCs/>
                <w:rPrChange w:id="3165" w:author="Bambi C" w:date="2022-08-14T19:08:00Z">
                  <w:rPr>
                    <w:b/>
                    <w:bCs/>
                    <w:u w:val="single"/>
                  </w:rPr>
                </w:rPrChange>
              </w:rPr>
              <w:pPrChange w:id="3166" w:author="Bambi C" w:date="2022-08-14T19:07:00Z">
                <w:pPr>
                  <w:tabs>
                    <w:tab w:val="left" w:pos="1258"/>
                  </w:tabs>
                  <w:jc w:val="right"/>
                </w:pPr>
              </w:pPrChange>
            </w:pPr>
            <w:r w:rsidRPr="00C01EC1">
              <w:rPr>
                <w:b/>
                <w:bCs/>
              </w:rPr>
              <w:t xml:space="preserve">Test </w:t>
            </w:r>
            <w:r w:rsidR="00B47B81" w:rsidRPr="00C01EC1">
              <w:rPr>
                <w:b/>
                <w:bCs/>
              </w:rPr>
              <w:t xml:space="preserve">flow </w:t>
            </w:r>
            <w:r w:rsidRPr="00C01EC1">
              <w:rPr>
                <w:b/>
                <w:bCs/>
              </w:rPr>
              <w:t>ID</w:t>
            </w:r>
          </w:p>
        </w:tc>
        <w:tc>
          <w:tcPr>
            <w:tcW w:w="2038" w:type="dxa"/>
            <w:shd w:val="clear" w:color="auto" w:fill="EEE6F3" w:themeFill="accent1" w:themeFillTint="33"/>
          </w:tcPr>
          <w:p w14:paraId="190BC499" w14:textId="77777777" w:rsidR="00E27186" w:rsidRPr="00E27186" w:rsidRDefault="00E27186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9E33F3">
              <w:rPr>
                <w:b/>
                <w:bCs/>
              </w:rPr>
              <w:t>Test description</w:t>
            </w:r>
          </w:p>
          <w:p w14:paraId="3F03C091" w14:textId="37CAC04C" w:rsidR="00E27186" w:rsidRPr="009E33F3" w:rsidRDefault="00E27186" w:rsidP="00E27186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</w:p>
        </w:tc>
        <w:tc>
          <w:tcPr>
            <w:tcW w:w="5912" w:type="dxa"/>
            <w:shd w:val="clear" w:color="auto" w:fill="EEE6F3" w:themeFill="accent1" w:themeFillTint="33"/>
          </w:tcPr>
          <w:p w14:paraId="14D07ADB" w14:textId="5543F473" w:rsidR="00E27186" w:rsidRPr="009E33F3" w:rsidRDefault="00E27186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9E33F3">
              <w:rPr>
                <w:b/>
                <w:bCs/>
              </w:rPr>
              <w:t>Actual output</w:t>
            </w:r>
          </w:p>
        </w:tc>
        <w:tc>
          <w:tcPr>
            <w:tcW w:w="928" w:type="dxa"/>
            <w:shd w:val="clear" w:color="auto" w:fill="EEE6F3" w:themeFill="accent1" w:themeFillTint="33"/>
          </w:tcPr>
          <w:p w14:paraId="1D05E13A" w14:textId="7BBF92BF" w:rsidR="00E27186" w:rsidRPr="009E33F3" w:rsidRDefault="00E27186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9E33F3">
              <w:rPr>
                <w:b/>
                <w:bCs/>
              </w:rPr>
              <w:t>Result</w:t>
            </w:r>
          </w:p>
        </w:tc>
      </w:tr>
      <w:tr w:rsidR="00A85DD4" w:rsidRPr="00F93B9C" w14:paraId="2CC24F8A" w14:textId="77777777" w:rsidTr="009E5F75">
        <w:tc>
          <w:tcPr>
            <w:tcW w:w="680" w:type="dxa"/>
          </w:tcPr>
          <w:p w14:paraId="214B4913" w14:textId="1D5C3288" w:rsidR="00E27186" w:rsidRPr="00C01EC1" w:rsidRDefault="00C01EC1" w:rsidP="00C01EC1">
            <w:pPr>
              <w:tabs>
                <w:tab w:val="left" w:pos="1258"/>
              </w:tabs>
              <w:jc w:val="center"/>
              <w:pPrChange w:id="3167" w:author="Bambi C" w:date="2022-08-14T19:07:00Z">
                <w:pPr>
                  <w:pStyle w:val="ListParagraph"/>
                  <w:numPr>
                    <w:numId w:val="14"/>
                  </w:numPr>
                  <w:tabs>
                    <w:tab w:val="left" w:pos="1258"/>
                  </w:tabs>
                  <w:ind w:hanging="360"/>
                  <w:jc w:val="both"/>
                </w:pPr>
              </w:pPrChange>
            </w:pPr>
            <w:ins w:id="3168" w:author="Bambi C" w:date="2022-08-14T19:08:00Z">
              <w:r w:rsidRPr="00C01EC1">
                <w:rPr>
                  <w:rPrChange w:id="3169" w:author="Bambi C" w:date="2022-08-14T19:08:00Z">
                    <w:rPr>
                      <w:u w:val="single"/>
                    </w:rPr>
                  </w:rPrChange>
                </w:rPr>
                <w:t>1</w:t>
              </w:r>
            </w:ins>
          </w:p>
        </w:tc>
        <w:tc>
          <w:tcPr>
            <w:tcW w:w="2038" w:type="dxa"/>
          </w:tcPr>
          <w:p w14:paraId="6D202F9C" w14:textId="7262B0B8" w:rsidR="00FC6D48" w:rsidRPr="009E33F3" w:rsidRDefault="001249DB" w:rsidP="00F0497B">
            <w:pPr>
              <w:tabs>
                <w:tab w:val="left" w:pos="1258"/>
              </w:tabs>
            </w:pPr>
            <w:del w:id="3170" w:author="Bambi C" w:date="2022-08-14T11:44:00Z">
              <w:r w:rsidDel="00CD73E6">
                <w:delText xml:space="preserve">With no data </w:delText>
              </w:r>
              <w:r w:rsidR="004329E5" w:rsidDel="00CD73E6">
                <w:delText>in data file</w:delText>
              </w:r>
              <w:r w:rsidR="002A691D" w:rsidDel="00CD73E6">
                <w:delText xml:space="preserve">, </w:delText>
              </w:r>
              <w:r w:rsidR="00E06F6A" w:rsidDel="00CD73E6">
                <w:delText xml:space="preserve">start the program and </w:delText>
              </w:r>
              <w:r w:rsidR="002A691D" w:rsidDel="00CD73E6">
                <w:delText>perform menu actions.</w:delText>
              </w:r>
            </w:del>
            <w:ins w:id="3171" w:author="Bambi C" w:date="2022-08-14T11:44:00Z">
              <w:r w:rsidR="00CD73E6">
                <w:t xml:space="preserve"> </w:t>
              </w:r>
              <w:r w:rsidR="007775E1">
                <w:t>Start program</w:t>
              </w:r>
            </w:ins>
          </w:p>
        </w:tc>
        <w:tc>
          <w:tcPr>
            <w:tcW w:w="5912" w:type="dxa"/>
          </w:tcPr>
          <w:p w14:paraId="2EF77CC5" w14:textId="38D5EEEB" w:rsidR="004329E5" w:rsidDel="007775E1" w:rsidRDefault="004329E5">
            <w:pPr>
              <w:tabs>
                <w:tab w:val="left" w:pos="1258"/>
              </w:tabs>
              <w:rPr>
                <w:del w:id="3172" w:author="Bambi C" w:date="2022-08-14T11:45:00Z"/>
              </w:rPr>
            </w:pPr>
            <w:del w:id="3173" w:author="Bambi C" w:date="2022-08-14T11:45:00Z">
              <w:r w:rsidDel="007775E1">
                <w:delText>Open data file</w:delText>
              </w:r>
            </w:del>
          </w:p>
          <w:p w14:paraId="302A513E" w14:textId="213EDFB3" w:rsidR="004329E5" w:rsidDel="007775E1" w:rsidRDefault="004329E5">
            <w:pPr>
              <w:tabs>
                <w:tab w:val="left" w:pos="1258"/>
              </w:tabs>
              <w:rPr>
                <w:del w:id="3174" w:author="Bambi C" w:date="2022-08-14T11:45:00Z"/>
              </w:rPr>
            </w:pPr>
          </w:p>
          <w:p w14:paraId="67304CB0" w14:textId="77777777" w:rsidR="003E1B24" w:rsidDel="007775E1" w:rsidRDefault="003E1B24">
            <w:pPr>
              <w:tabs>
                <w:tab w:val="left" w:pos="1258"/>
              </w:tabs>
              <w:rPr>
                <w:del w:id="3175" w:author="Bambi C" w:date="2022-08-14T11:45:00Z"/>
              </w:rPr>
            </w:pPr>
          </w:p>
          <w:p w14:paraId="061F3A15" w14:textId="10E57E6D" w:rsidR="007D67AA" w:rsidDel="00740E04" w:rsidRDefault="007D67AA">
            <w:pPr>
              <w:tabs>
                <w:tab w:val="left" w:pos="1258"/>
              </w:tabs>
              <w:rPr>
                <w:del w:id="3176" w:author="Bambi C" w:date="2022-08-14T18:05:00Z"/>
              </w:rPr>
            </w:pPr>
            <w:del w:id="3177" w:author="Bambi C" w:date="2022-08-14T18:07:00Z">
              <w:r w:rsidDel="004805C9">
                <w:delText>Program start</w:delText>
              </w:r>
            </w:del>
          </w:p>
          <w:p w14:paraId="2724BF33" w14:textId="7FEF2EBD" w:rsidR="004329E5" w:rsidDel="007775E1" w:rsidRDefault="004329E5" w:rsidP="004329E5">
            <w:pPr>
              <w:tabs>
                <w:tab w:val="left" w:pos="1258"/>
              </w:tabs>
              <w:rPr>
                <w:del w:id="3178" w:author="Bambi C" w:date="2022-08-14T11:44:00Z"/>
              </w:rPr>
            </w:pPr>
          </w:p>
          <w:p w14:paraId="3375A39A" w14:textId="0F89F566" w:rsidR="007775E1" w:rsidRDefault="004805C9" w:rsidP="007775E1">
            <w:pPr>
              <w:tabs>
                <w:tab w:val="left" w:pos="1258"/>
              </w:tabs>
              <w:rPr>
                <w:ins w:id="3179" w:author="Bambi C" w:date="2022-08-14T11:45:00Z"/>
              </w:rPr>
            </w:pPr>
            <w:ins w:id="3180" w:author="Bambi C" w:date="2022-08-14T18:07:00Z">
              <w:r>
                <w:t xml:space="preserve">Start program </w:t>
              </w:r>
              <w:r w:rsidR="00D34C77">
                <w:t>/ Open data file and display contents</w:t>
              </w:r>
            </w:ins>
          </w:p>
          <w:p w14:paraId="1EAE5543" w14:textId="7EADB0F4" w:rsidR="007775E1" w:rsidRDefault="002A3C33">
            <w:pPr>
              <w:tabs>
                <w:tab w:val="left" w:pos="1258"/>
              </w:tabs>
              <w:rPr>
                <w:ins w:id="3181" w:author="Bambi C" w:date="2022-08-14T18:05:00Z"/>
              </w:rPr>
            </w:pPr>
            <w:ins w:id="3182" w:author="Bambi C" w:date="2022-08-14T18:06:00Z">
              <w:r w:rsidRPr="002A3C33">
                <w:drawing>
                  <wp:inline distT="0" distB="0" distL="0" distR="0" wp14:anchorId="686A71A1" wp14:editId="66640A4A">
                    <wp:extent cx="3657600" cy="4023360"/>
                    <wp:effectExtent l="0" t="0" r="0" b="0"/>
                    <wp:docPr id="9" name="Picture 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402336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281905BC" w14:textId="77777777" w:rsidR="003E1B24" w:rsidDel="007775E1" w:rsidRDefault="003E1B24">
            <w:pPr>
              <w:tabs>
                <w:tab w:val="left" w:pos="1258"/>
              </w:tabs>
              <w:rPr>
                <w:del w:id="3183" w:author="Bambi C" w:date="2022-08-14T11:44:00Z"/>
              </w:rPr>
            </w:pPr>
          </w:p>
          <w:p w14:paraId="78289FAE" w14:textId="5965BAEE" w:rsidR="00A07F1F" w:rsidDel="007775E1" w:rsidRDefault="00A07F1F" w:rsidP="00BA272F">
            <w:pPr>
              <w:tabs>
                <w:tab w:val="left" w:pos="1258"/>
              </w:tabs>
              <w:jc w:val="center"/>
              <w:rPr>
                <w:del w:id="3184" w:author="Bambi C" w:date="2022-08-14T11:44:00Z"/>
              </w:rPr>
            </w:pPr>
            <w:del w:id="3185" w:author="Bambi C" w:date="2022-08-14T11:44:00Z">
              <w:r w:rsidDel="007775E1">
                <w:delText>. . .</w:delText>
              </w:r>
            </w:del>
          </w:p>
          <w:p w14:paraId="680DC5F4" w14:textId="3FC0C24F" w:rsidR="00A07F1F" w:rsidDel="007775E1" w:rsidRDefault="00A07F1F">
            <w:pPr>
              <w:tabs>
                <w:tab w:val="left" w:pos="1258"/>
              </w:tabs>
              <w:rPr>
                <w:del w:id="3186" w:author="Bambi C" w:date="2022-08-14T11:44:00Z"/>
              </w:rPr>
            </w:pPr>
            <w:del w:id="3187" w:author="Bambi C" w:date="2022-08-14T11:44:00Z">
              <w:r w:rsidDel="007775E1">
                <w:delText>// To limit redundant content, other menu options excluded.</w:delText>
              </w:r>
            </w:del>
          </w:p>
          <w:p w14:paraId="2E341FA3" w14:textId="39DCD585" w:rsidR="00A07F1F" w:rsidDel="007775E1" w:rsidRDefault="00A07F1F" w:rsidP="00A07F1F">
            <w:pPr>
              <w:tabs>
                <w:tab w:val="left" w:pos="1258"/>
              </w:tabs>
              <w:jc w:val="center"/>
              <w:rPr>
                <w:del w:id="3188" w:author="Bambi C" w:date="2022-08-14T11:44:00Z"/>
              </w:rPr>
            </w:pPr>
            <w:del w:id="3189" w:author="Bambi C" w:date="2022-08-14T11:44:00Z">
              <w:r w:rsidDel="007775E1">
                <w:delText>. . .</w:delText>
              </w:r>
            </w:del>
          </w:p>
          <w:p w14:paraId="1035DAB2" w14:textId="67F820D6" w:rsidR="00A07F1F" w:rsidDel="007775E1" w:rsidRDefault="00A07F1F" w:rsidP="00BA272F">
            <w:pPr>
              <w:tabs>
                <w:tab w:val="left" w:pos="1258"/>
              </w:tabs>
              <w:jc w:val="center"/>
              <w:rPr>
                <w:del w:id="3190" w:author="Bambi C" w:date="2022-08-14T11:44:00Z"/>
              </w:rPr>
            </w:pPr>
          </w:p>
          <w:p w14:paraId="5A17312F" w14:textId="73BF9E65" w:rsidR="003A15D9" w:rsidDel="007775E1" w:rsidRDefault="003E1B24">
            <w:pPr>
              <w:tabs>
                <w:tab w:val="left" w:pos="1258"/>
              </w:tabs>
              <w:rPr>
                <w:del w:id="3191" w:author="Bambi C" w:date="2022-08-14T11:44:00Z"/>
              </w:rPr>
            </w:pPr>
            <w:del w:id="3192" w:author="Bambi C" w:date="2022-08-14T11:44:00Z">
              <w:r w:rsidDel="007775E1">
                <w:delText xml:space="preserve">Menu option 4: </w:delText>
              </w:r>
              <w:r w:rsidR="003A15D9" w:rsidDel="007775E1">
                <w:delText>Save Data to File</w:delText>
              </w:r>
            </w:del>
          </w:p>
          <w:p w14:paraId="10CBD55B" w14:textId="3D844FA0" w:rsidR="003A15D9" w:rsidDel="007775E1" w:rsidRDefault="003A15D9">
            <w:pPr>
              <w:tabs>
                <w:tab w:val="left" w:pos="1258"/>
              </w:tabs>
              <w:rPr>
                <w:del w:id="3193" w:author="Bambi C" w:date="2022-08-14T11:44:00Z"/>
              </w:rPr>
            </w:pPr>
          </w:p>
          <w:p w14:paraId="5EA03580" w14:textId="0C0E3696" w:rsidR="00766177" w:rsidRPr="009E33F3" w:rsidRDefault="00766177" w:rsidP="004329E5">
            <w:pPr>
              <w:tabs>
                <w:tab w:val="left" w:pos="1258"/>
              </w:tabs>
            </w:pPr>
          </w:p>
        </w:tc>
        <w:tc>
          <w:tcPr>
            <w:tcW w:w="928" w:type="dxa"/>
          </w:tcPr>
          <w:p w14:paraId="4331613E" w14:textId="46BE8E94" w:rsidR="00E27186" w:rsidRPr="009E33F3" w:rsidRDefault="00E27186">
            <w:pPr>
              <w:tabs>
                <w:tab w:val="left" w:pos="1258"/>
              </w:tabs>
              <w:rPr>
                <w:highlight w:val="yellow"/>
              </w:rPr>
            </w:pPr>
            <w:r w:rsidRPr="00D97317">
              <w:t>Pass</w:t>
            </w:r>
          </w:p>
        </w:tc>
      </w:tr>
      <w:tr w:rsidR="00A85DD4" w:rsidRPr="00F93B9C" w14:paraId="763E8247" w14:textId="77777777" w:rsidTr="009E5F75">
        <w:tc>
          <w:tcPr>
            <w:tcW w:w="680" w:type="dxa"/>
          </w:tcPr>
          <w:p w14:paraId="4F53504E" w14:textId="501DA08A" w:rsidR="00E27186" w:rsidRPr="00C01EC1" w:rsidRDefault="00C01EC1" w:rsidP="00C01EC1">
            <w:pPr>
              <w:tabs>
                <w:tab w:val="left" w:pos="1258"/>
              </w:tabs>
              <w:jc w:val="center"/>
              <w:rPr>
                <w:rPrChange w:id="3194" w:author="Bambi C" w:date="2022-08-14T19:08:00Z">
                  <w:rPr>
                    <w:u w:val="single"/>
                  </w:rPr>
                </w:rPrChange>
              </w:rPr>
              <w:pPrChange w:id="3195" w:author="Bambi C" w:date="2022-08-14T19:08:00Z">
                <w:pPr>
                  <w:pStyle w:val="ListParagraph"/>
                  <w:numPr>
                    <w:numId w:val="14"/>
                  </w:numPr>
                  <w:tabs>
                    <w:tab w:val="left" w:pos="1258"/>
                  </w:tabs>
                  <w:ind w:hanging="360"/>
                  <w:jc w:val="both"/>
                </w:pPr>
              </w:pPrChange>
            </w:pPr>
            <w:ins w:id="3196" w:author="Bambi C" w:date="2022-08-14T19:08:00Z">
              <w:r>
                <w:t>2</w:t>
              </w:r>
            </w:ins>
          </w:p>
        </w:tc>
        <w:tc>
          <w:tcPr>
            <w:tcW w:w="2038" w:type="dxa"/>
          </w:tcPr>
          <w:p w14:paraId="6B681DB3" w14:textId="388B8A78" w:rsidR="00353F44" w:rsidRPr="009E33F3" w:rsidRDefault="004B533E" w:rsidP="00933216">
            <w:pPr>
              <w:tabs>
                <w:tab w:val="left" w:pos="1258"/>
              </w:tabs>
            </w:pPr>
            <w:r>
              <w:t xml:space="preserve">Flow: </w:t>
            </w:r>
            <w:r w:rsidR="005A3E30">
              <w:t>Add tasks to Save</w:t>
            </w:r>
          </w:p>
        </w:tc>
        <w:tc>
          <w:tcPr>
            <w:tcW w:w="5912" w:type="dxa"/>
          </w:tcPr>
          <w:p w14:paraId="42F3C679" w14:textId="6BEF8B30" w:rsidR="00BA158E" w:rsidDel="00D34C77" w:rsidRDefault="002247B2" w:rsidP="00933216">
            <w:pPr>
              <w:tabs>
                <w:tab w:val="left" w:pos="1258"/>
              </w:tabs>
              <w:rPr>
                <w:del w:id="3197" w:author="Bambi C" w:date="2022-08-14T18:07:00Z"/>
              </w:rPr>
            </w:pPr>
            <w:r>
              <w:t>Enter data</w:t>
            </w:r>
          </w:p>
          <w:p w14:paraId="00BBA589" w14:textId="77777777" w:rsidR="00DF1333" w:rsidRDefault="00DF1333" w:rsidP="00933216">
            <w:pPr>
              <w:tabs>
                <w:tab w:val="left" w:pos="1258"/>
              </w:tabs>
              <w:rPr>
                <w:ins w:id="3198" w:author="Bambi C" w:date="2022-08-14T17:40:00Z"/>
              </w:rPr>
            </w:pPr>
          </w:p>
          <w:p w14:paraId="78F07561" w14:textId="49A95B15" w:rsidR="00602E0D" w:rsidRPr="00957030" w:rsidRDefault="00602E0D" w:rsidP="00933216">
            <w:pPr>
              <w:tabs>
                <w:tab w:val="left" w:pos="1258"/>
              </w:tabs>
              <w:rPr>
                <w:ins w:id="3199" w:author="Bambi C" w:date="2022-08-14T17:40:00Z"/>
                <w:i/>
                <w:iCs w:val="0"/>
                <w:rPrChange w:id="3200" w:author="Bambi C" w:date="2022-08-14T18:13:00Z">
                  <w:rPr>
                    <w:ins w:id="3201" w:author="Bambi C" w:date="2022-08-14T17:40:00Z"/>
                  </w:rPr>
                </w:rPrChange>
              </w:rPr>
            </w:pPr>
            <w:ins w:id="3202" w:author="Bambi C" w:date="2022-08-14T17:40:00Z">
              <w:r w:rsidRPr="00602E0D">
                <w:rPr>
                  <w:i/>
                  <w:iCs w:val="0"/>
                  <w:rPrChange w:id="3203" w:author="Bambi C" w:date="2022-08-14T17:40:00Z">
                    <w:rPr/>
                  </w:rPrChange>
                </w:rPr>
                <w:t xml:space="preserve">Task: </w:t>
              </w:r>
            </w:ins>
            <w:ins w:id="3204" w:author="Bambi C" w:date="2022-08-14T18:14:00Z">
              <w:r w:rsidR="000F45E7">
                <w:rPr>
                  <w:i/>
                  <w:iCs w:val="0"/>
                </w:rPr>
                <w:t>“</w:t>
              </w:r>
            </w:ins>
            <w:ins w:id="3205" w:author="Bambi C" w:date="2022-08-14T17:40:00Z">
              <w:r w:rsidRPr="00602E0D">
                <w:rPr>
                  <w:i/>
                  <w:iCs w:val="0"/>
                  <w:rPrChange w:id="3206" w:author="Bambi C" w:date="2022-08-14T17:40:00Z">
                    <w:rPr/>
                  </w:rPrChange>
                </w:rPr>
                <w:t>task4</w:t>
              </w:r>
            </w:ins>
            <w:ins w:id="3207" w:author="Bambi C" w:date="2022-08-14T18:14:00Z">
              <w:r w:rsidR="000F45E7">
                <w:rPr>
                  <w:i/>
                  <w:iCs w:val="0"/>
                </w:rPr>
                <w:t>”</w:t>
              </w:r>
            </w:ins>
            <w:ins w:id="3208" w:author="Bambi C" w:date="2022-08-14T18:13:00Z">
              <w:r w:rsidR="00957030">
                <w:rPr>
                  <w:i/>
                  <w:iCs w:val="0"/>
                </w:rPr>
                <w:t xml:space="preserve">, </w:t>
              </w:r>
            </w:ins>
            <w:ins w:id="3209" w:author="Bambi C" w:date="2022-08-14T17:40:00Z">
              <w:r w:rsidRPr="00602E0D">
                <w:rPr>
                  <w:i/>
                  <w:iCs w:val="0"/>
                  <w:rPrChange w:id="3210" w:author="Bambi C" w:date="2022-08-14T17:40:00Z">
                    <w:rPr/>
                  </w:rPrChange>
                </w:rPr>
                <w:t xml:space="preserve">Priority: </w:t>
              </w:r>
            </w:ins>
            <w:ins w:id="3211" w:author="Bambi C" w:date="2022-08-14T18:14:00Z">
              <w:r w:rsidR="000F45E7">
                <w:rPr>
                  <w:i/>
                  <w:iCs w:val="0"/>
                </w:rPr>
                <w:t>“</w:t>
              </w:r>
            </w:ins>
            <w:ins w:id="3212" w:author="Bambi C" w:date="2022-08-14T17:40:00Z">
              <w:r w:rsidRPr="00602E0D">
                <w:rPr>
                  <w:i/>
                  <w:iCs w:val="0"/>
                  <w:rPrChange w:id="3213" w:author="Bambi C" w:date="2022-08-14T17:40:00Z">
                    <w:rPr/>
                  </w:rPrChange>
                </w:rPr>
                <w:t>p4</w:t>
              </w:r>
            </w:ins>
            <w:ins w:id="3214" w:author="Bambi C" w:date="2022-08-14T18:14:00Z">
              <w:r w:rsidR="000F45E7">
                <w:rPr>
                  <w:i/>
                  <w:iCs w:val="0"/>
                </w:rPr>
                <w:t>”</w:t>
              </w:r>
            </w:ins>
          </w:p>
          <w:p w14:paraId="6595F2FC" w14:textId="3BD31692" w:rsidR="00957030" w:rsidRPr="00E86818" w:rsidRDefault="00602E0D" w:rsidP="00933216">
            <w:pPr>
              <w:tabs>
                <w:tab w:val="left" w:pos="1258"/>
              </w:tabs>
              <w:rPr>
                <w:i/>
                <w:iCs w:val="0"/>
                <w:rPrChange w:id="3215" w:author="Bambi C" w:date="2022-08-14T18:15:00Z">
                  <w:rPr/>
                </w:rPrChange>
              </w:rPr>
            </w:pPr>
            <w:ins w:id="3216" w:author="Bambi C" w:date="2022-08-14T17:40:00Z">
              <w:r w:rsidRPr="00602E0D">
                <w:rPr>
                  <w:i/>
                  <w:iCs w:val="0"/>
                  <w:rPrChange w:id="3217" w:author="Bambi C" w:date="2022-08-14T17:40:00Z">
                    <w:rPr/>
                  </w:rPrChange>
                </w:rPr>
                <w:t xml:space="preserve">Task: </w:t>
              </w:r>
            </w:ins>
            <w:ins w:id="3218" w:author="Bambi C" w:date="2022-08-14T18:14:00Z">
              <w:r w:rsidR="000F45E7">
                <w:rPr>
                  <w:i/>
                  <w:iCs w:val="0"/>
                </w:rPr>
                <w:t>“</w:t>
              </w:r>
            </w:ins>
            <w:ins w:id="3219" w:author="Bambi C" w:date="2022-08-14T17:40:00Z">
              <w:r w:rsidRPr="00602E0D">
                <w:rPr>
                  <w:i/>
                  <w:iCs w:val="0"/>
                  <w:rPrChange w:id="3220" w:author="Bambi C" w:date="2022-08-14T17:40:00Z">
                    <w:rPr/>
                  </w:rPrChange>
                </w:rPr>
                <w:t>TASK</w:t>
              </w:r>
            </w:ins>
            <w:ins w:id="3221" w:author="Bambi C" w:date="2022-08-14T17:41:00Z">
              <w:r w:rsidR="00601FA6">
                <w:rPr>
                  <w:i/>
                  <w:iCs w:val="0"/>
                </w:rPr>
                <w:t>6</w:t>
              </w:r>
            </w:ins>
            <w:ins w:id="3222" w:author="Bambi C" w:date="2022-08-14T18:14:00Z">
              <w:r w:rsidR="000F45E7">
                <w:rPr>
                  <w:i/>
                  <w:iCs w:val="0"/>
                </w:rPr>
                <w:t>”</w:t>
              </w:r>
            </w:ins>
            <w:ins w:id="3223" w:author="Bambi C" w:date="2022-08-14T18:13:00Z">
              <w:r w:rsidR="00957030">
                <w:rPr>
                  <w:i/>
                  <w:iCs w:val="0"/>
                </w:rPr>
                <w:t xml:space="preserve">, </w:t>
              </w:r>
            </w:ins>
            <w:ins w:id="3224" w:author="Bambi C" w:date="2022-08-14T17:40:00Z">
              <w:r w:rsidRPr="00602E0D">
                <w:rPr>
                  <w:i/>
                  <w:iCs w:val="0"/>
                  <w:rPrChange w:id="3225" w:author="Bambi C" w:date="2022-08-14T17:40:00Z">
                    <w:rPr/>
                  </w:rPrChange>
                </w:rPr>
                <w:t xml:space="preserve">Priority: </w:t>
              </w:r>
            </w:ins>
            <w:ins w:id="3226" w:author="Bambi C" w:date="2022-08-14T18:14:00Z">
              <w:r w:rsidR="000F45E7">
                <w:rPr>
                  <w:i/>
                  <w:iCs w:val="0"/>
                </w:rPr>
                <w:t>“</w:t>
              </w:r>
            </w:ins>
            <w:ins w:id="3227" w:author="Bambi C" w:date="2022-08-14T17:40:00Z">
              <w:r w:rsidRPr="00602E0D">
                <w:rPr>
                  <w:i/>
                  <w:iCs w:val="0"/>
                  <w:rPrChange w:id="3228" w:author="Bambi C" w:date="2022-08-14T17:40:00Z">
                    <w:rPr/>
                  </w:rPrChange>
                </w:rPr>
                <w:t>P</w:t>
              </w:r>
            </w:ins>
            <w:ins w:id="3229" w:author="Bambi C" w:date="2022-08-14T17:41:00Z">
              <w:r w:rsidR="00601FA6">
                <w:rPr>
                  <w:i/>
                  <w:iCs w:val="0"/>
                </w:rPr>
                <w:t>6</w:t>
              </w:r>
            </w:ins>
            <w:ins w:id="3230" w:author="Bambi C" w:date="2022-08-14T18:14:00Z">
              <w:r w:rsidR="000F45E7">
                <w:rPr>
                  <w:i/>
                  <w:iCs w:val="0"/>
                </w:rPr>
                <w:t>”</w:t>
              </w:r>
            </w:ins>
          </w:p>
          <w:p w14:paraId="7C2E9FF8" w14:textId="04156559" w:rsidR="00DF1333" w:rsidRDefault="006B76B1" w:rsidP="00933216">
            <w:pPr>
              <w:tabs>
                <w:tab w:val="left" w:pos="1258"/>
              </w:tabs>
              <w:rPr>
                <w:ins w:id="3231" w:author="Bambi C" w:date="2022-08-14T17:40:00Z"/>
              </w:rPr>
            </w:pPr>
            <w:ins w:id="3232" w:author="Bambi C" w:date="2022-08-14T18:10:00Z">
              <w:r w:rsidRPr="006B76B1">
                <w:lastRenderedPageBreak/>
                <w:drawing>
                  <wp:inline distT="0" distB="0" distL="0" distR="0" wp14:anchorId="43DDBD35" wp14:editId="1AAC18C7">
                    <wp:extent cx="3657600" cy="3840480"/>
                    <wp:effectExtent l="0" t="0" r="0" b="0"/>
                    <wp:docPr id="10" name="Picture 1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84048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5C2CB9F3" w14:textId="77777777" w:rsidR="00602E0D" w:rsidRDefault="00602E0D" w:rsidP="00933216">
            <w:pPr>
              <w:tabs>
                <w:tab w:val="left" w:pos="1258"/>
              </w:tabs>
            </w:pPr>
          </w:p>
          <w:p w14:paraId="3A3DF3E5" w14:textId="704BAED4" w:rsidR="00DF1333" w:rsidRDefault="00DF1333" w:rsidP="00933216">
            <w:pPr>
              <w:tabs>
                <w:tab w:val="left" w:pos="1258"/>
              </w:tabs>
            </w:pPr>
            <w:r>
              <w:t>Save file</w:t>
            </w:r>
          </w:p>
          <w:p w14:paraId="6427471E" w14:textId="07B65F3B" w:rsidR="00DF1333" w:rsidRDefault="00753C2E" w:rsidP="00933216">
            <w:pPr>
              <w:tabs>
                <w:tab w:val="left" w:pos="1258"/>
              </w:tabs>
            </w:pPr>
            <w:ins w:id="3233" w:author="Bambi C" w:date="2022-08-14T18:12:00Z">
              <w:r w:rsidRPr="00753C2E">
                <w:lastRenderedPageBreak/>
                <w:drawing>
                  <wp:inline distT="0" distB="0" distL="0" distR="0" wp14:anchorId="7A701A1F" wp14:editId="14C29A6E">
                    <wp:extent cx="3657600" cy="3840480"/>
                    <wp:effectExtent l="0" t="0" r="0" b="0"/>
                    <wp:docPr id="11" name="Picture 1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84048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41581AAA" w14:textId="77777777" w:rsidR="00DF1333" w:rsidRDefault="00DF1333" w:rsidP="00933216">
            <w:pPr>
              <w:tabs>
                <w:tab w:val="left" w:pos="1258"/>
              </w:tabs>
            </w:pPr>
          </w:p>
          <w:p w14:paraId="648FF4FB" w14:textId="0CE8A3EC" w:rsidR="00DF1333" w:rsidDel="00957030" w:rsidRDefault="006C46CE" w:rsidP="00933216">
            <w:pPr>
              <w:tabs>
                <w:tab w:val="left" w:pos="1258"/>
              </w:tabs>
              <w:rPr>
                <w:del w:id="3234" w:author="Bambi C" w:date="2022-08-14T18:13:00Z"/>
              </w:rPr>
            </w:pPr>
            <w:r>
              <w:t>View output data file</w:t>
            </w:r>
          </w:p>
          <w:p w14:paraId="22D19951" w14:textId="77777777" w:rsidR="00DF740C" w:rsidRDefault="00DF740C" w:rsidP="00933216">
            <w:pPr>
              <w:tabs>
                <w:tab w:val="left" w:pos="1258"/>
              </w:tabs>
            </w:pPr>
          </w:p>
          <w:p w14:paraId="58DCF2B9" w14:textId="77777777" w:rsidR="00E27186" w:rsidRDefault="009C7B31" w:rsidP="00F604F6">
            <w:pPr>
              <w:tabs>
                <w:tab w:val="left" w:pos="1258"/>
              </w:tabs>
              <w:rPr>
                <w:ins w:id="3235" w:author="Bambi C" w:date="2022-08-14T18:13:00Z"/>
              </w:rPr>
            </w:pPr>
            <w:ins w:id="3236" w:author="Bambi C" w:date="2022-08-14T18:13:00Z">
              <w:r w:rsidRPr="009C7B31">
                <w:drawing>
                  <wp:inline distT="0" distB="0" distL="0" distR="0" wp14:anchorId="58986EB1" wp14:editId="0D8AA7BA">
                    <wp:extent cx="3657600" cy="2203704"/>
                    <wp:effectExtent l="0" t="0" r="0" b="0"/>
                    <wp:docPr id="12" name="Picture 1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20370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35A58503" w14:textId="0F8E1589" w:rsidR="00957030" w:rsidRPr="009E33F3" w:rsidRDefault="00957030" w:rsidP="00F604F6">
            <w:pPr>
              <w:tabs>
                <w:tab w:val="left" w:pos="1258"/>
              </w:tabs>
            </w:pPr>
          </w:p>
        </w:tc>
        <w:tc>
          <w:tcPr>
            <w:tcW w:w="928" w:type="dxa"/>
          </w:tcPr>
          <w:p w14:paraId="29ECA5A6" w14:textId="77777777" w:rsidR="00E27186" w:rsidRPr="009E33F3" w:rsidRDefault="00E27186" w:rsidP="00933216">
            <w:pPr>
              <w:tabs>
                <w:tab w:val="left" w:pos="1258"/>
              </w:tabs>
            </w:pPr>
            <w:r w:rsidRPr="00DB5EDB">
              <w:lastRenderedPageBreak/>
              <w:t>Pass</w:t>
            </w:r>
          </w:p>
        </w:tc>
      </w:tr>
      <w:tr w:rsidR="00A85DD4" w:rsidRPr="00F93B9C" w14:paraId="0CE9FEC1" w14:textId="77777777" w:rsidTr="009E5F75">
        <w:tc>
          <w:tcPr>
            <w:tcW w:w="680" w:type="dxa"/>
          </w:tcPr>
          <w:p w14:paraId="4A1BDD7B" w14:textId="7D94587D" w:rsidR="00CA75EA" w:rsidRPr="00C01EC1" w:rsidRDefault="00C01EC1" w:rsidP="00C01EC1">
            <w:pPr>
              <w:tabs>
                <w:tab w:val="left" w:pos="1258"/>
              </w:tabs>
              <w:jc w:val="center"/>
              <w:rPr>
                <w:rPrChange w:id="3237" w:author="Bambi C" w:date="2022-08-14T19:08:00Z">
                  <w:rPr>
                    <w:u w:val="single"/>
                  </w:rPr>
                </w:rPrChange>
              </w:rPr>
              <w:pPrChange w:id="3238" w:author="Bambi C" w:date="2022-08-14T19:08:00Z">
                <w:pPr>
                  <w:pStyle w:val="ListParagraph"/>
                  <w:numPr>
                    <w:numId w:val="14"/>
                  </w:numPr>
                  <w:tabs>
                    <w:tab w:val="left" w:pos="1258"/>
                  </w:tabs>
                  <w:ind w:hanging="360"/>
                  <w:jc w:val="both"/>
                </w:pPr>
              </w:pPrChange>
            </w:pPr>
            <w:ins w:id="3239" w:author="Bambi C" w:date="2022-08-14T19:08:00Z">
              <w:r>
                <w:lastRenderedPageBreak/>
                <w:t>3</w:t>
              </w:r>
            </w:ins>
          </w:p>
        </w:tc>
        <w:tc>
          <w:tcPr>
            <w:tcW w:w="2038" w:type="dxa"/>
          </w:tcPr>
          <w:p w14:paraId="584DDDB4" w14:textId="2EDA016D" w:rsidR="00CA75EA" w:rsidRPr="009E33F3" w:rsidRDefault="004B533E" w:rsidP="00A81556">
            <w:pPr>
              <w:tabs>
                <w:tab w:val="left" w:pos="1258"/>
              </w:tabs>
            </w:pPr>
            <w:r>
              <w:t xml:space="preserve">Flow: </w:t>
            </w:r>
            <w:r w:rsidR="005A3E30">
              <w:t>Remove task to Save</w:t>
            </w:r>
          </w:p>
        </w:tc>
        <w:tc>
          <w:tcPr>
            <w:tcW w:w="5912" w:type="dxa"/>
          </w:tcPr>
          <w:p w14:paraId="4146C744" w14:textId="582DA751" w:rsidR="005A3E30" w:rsidDel="00957030" w:rsidRDefault="005A3E30" w:rsidP="005A3E30">
            <w:pPr>
              <w:tabs>
                <w:tab w:val="left" w:pos="1258"/>
              </w:tabs>
              <w:rPr>
                <w:del w:id="3240" w:author="Bambi C" w:date="2022-08-14T18:14:00Z"/>
              </w:rPr>
            </w:pPr>
            <w:r>
              <w:t xml:space="preserve">Remove </w:t>
            </w:r>
            <w:ins w:id="3241" w:author="Bambi C" w:date="2022-08-14T18:15:00Z">
              <w:r w:rsidR="00E86818">
                <w:t>data</w:t>
              </w:r>
            </w:ins>
            <w:del w:id="3242" w:author="Bambi C" w:date="2022-08-14T18:15:00Z">
              <w:r w:rsidDel="00E86818">
                <w:delText>a task</w:delText>
              </w:r>
            </w:del>
          </w:p>
          <w:p w14:paraId="535740B6" w14:textId="50670EBA" w:rsidR="005A3E30" w:rsidRDefault="005A3E30" w:rsidP="005A3E30">
            <w:pPr>
              <w:tabs>
                <w:tab w:val="left" w:pos="1258"/>
              </w:tabs>
              <w:rPr>
                <w:ins w:id="3243" w:author="Bambi C" w:date="2022-08-14T17:41:00Z"/>
              </w:rPr>
            </w:pPr>
          </w:p>
          <w:p w14:paraId="79180628" w14:textId="44922E63" w:rsidR="00602E0D" w:rsidRPr="00601FA6" w:rsidRDefault="00601FA6" w:rsidP="005A3E30">
            <w:pPr>
              <w:tabs>
                <w:tab w:val="left" w:pos="1258"/>
              </w:tabs>
              <w:rPr>
                <w:i/>
                <w:iCs w:val="0"/>
                <w:rPrChange w:id="3244" w:author="Bambi C" w:date="2022-08-14T17:41:00Z">
                  <w:rPr/>
                </w:rPrChange>
              </w:rPr>
            </w:pPr>
            <w:ins w:id="3245" w:author="Bambi C" w:date="2022-08-14T17:41:00Z">
              <w:r w:rsidRPr="00601FA6">
                <w:rPr>
                  <w:i/>
                  <w:iCs w:val="0"/>
                  <w:rPrChange w:id="3246" w:author="Bambi C" w:date="2022-08-14T17:41:00Z">
                    <w:rPr/>
                  </w:rPrChange>
                </w:rPr>
                <w:t xml:space="preserve">Task: </w:t>
              </w:r>
            </w:ins>
            <w:ins w:id="3247" w:author="Bambi C" w:date="2022-08-14T18:15:00Z">
              <w:r w:rsidR="00E86818">
                <w:rPr>
                  <w:i/>
                  <w:iCs w:val="0"/>
                </w:rPr>
                <w:t>“</w:t>
              </w:r>
            </w:ins>
            <w:ins w:id="3248" w:author="Bambi C" w:date="2022-08-14T17:41:00Z">
              <w:r w:rsidRPr="00601FA6">
                <w:rPr>
                  <w:i/>
                  <w:iCs w:val="0"/>
                  <w:rPrChange w:id="3249" w:author="Bambi C" w:date="2022-08-14T17:41:00Z">
                    <w:rPr/>
                  </w:rPrChange>
                </w:rPr>
                <w:t>TASK4</w:t>
              </w:r>
            </w:ins>
            <w:ins w:id="3250" w:author="Bambi C" w:date="2022-08-14T18:15:00Z">
              <w:r w:rsidR="00E86818">
                <w:rPr>
                  <w:i/>
                  <w:iCs w:val="0"/>
                </w:rPr>
                <w:t>”</w:t>
              </w:r>
            </w:ins>
          </w:p>
          <w:p w14:paraId="14C14B36" w14:textId="323639BB" w:rsidR="00C76EDD" w:rsidRDefault="004B3952" w:rsidP="005A3E30">
            <w:pPr>
              <w:tabs>
                <w:tab w:val="left" w:pos="1258"/>
              </w:tabs>
              <w:rPr>
                <w:ins w:id="3251" w:author="Bambi C" w:date="2022-08-14T17:41:00Z"/>
              </w:rPr>
            </w:pPr>
            <w:ins w:id="3252" w:author="Bambi C" w:date="2022-08-14T18:16:00Z">
              <w:r w:rsidRPr="004B3952">
                <w:lastRenderedPageBreak/>
                <w:drawing>
                  <wp:inline distT="0" distB="0" distL="0" distR="0" wp14:anchorId="65517BAB" wp14:editId="52214DA2">
                    <wp:extent cx="3657600" cy="3191256"/>
                    <wp:effectExtent l="0" t="0" r="0" b="0"/>
                    <wp:docPr id="15" name="Picture 1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19125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78804E7A" w14:textId="77777777" w:rsidR="00601FA6" w:rsidRDefault="00601FA6" w:rsidP="005A3E30">
            <w:pPr>
              <w:tabs>
                <w:tab w:val="left" w:pos="1258"/>
              </w:tabs>
            </w:pPr>
          </w:p>
          <w:p w14:paraId="555A6B1F" w14:textId="77777777" w:rsidR="005A3E30" w:rsidRDefault="005A3E30" w:rsidP="005A3E30">
            <w:pPr>
              <w:tabs>
                <w:tab w:val="left" w:pos="1258"/>
              </w:tabs>
            </w:pPr>
            <w:r>
              <w:t>Save file</w:t>
            </w:r>
          </w:p>
          <w:p w14:paraId="08CC5869" w14:textId="73CBC7B6" w:rsidR="005A3E30" w:rsidRDefault="004312AF" w:rsidP="005A3E30">
            <w:pPr>
              <w:tabs>
                <w:tab w:val="left" w:pos="1258"/>
              </w:tabs>
            </w:pPr>
            <w:ins w:id="3253" w:author="Bambi C" w:date="2022-08-14T18:17:00Z">
              <w:r w:rsidRPr="004312AF">
                <w:drawing>
                  <wp:inline distT="0" distB="0" distL="0" distR="0" wp14:anchorId="6BB99909" wp14:editId="37FD33CA">
                    <wp:extent cx="3657600" cy="3127248"/>
                    <wp:effectExtent l="0" t="0" r="0" b="0"/>
                    <wp:docPr id="17" name="Picture 1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12724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3B87915F" w14:textId="77777777" w:rsidR="00C76EDD" w:rsidRDefault="00C76EDD" w:rsidP="005A3E30">
            <w:pPr>
              <w:tabs>
                <w:tab w:val="left" w:pos="1258"/>
              </w:tabs>
            </w:pPr>
          </w:p>
          <w:p w14:paraId="68C6BA7C" w14:textId="0A310150" w:rsidR="005A3E30" w:rsidRDefault="005A3E30" w:rsidP="005A3E30">
            <w:pPr>
              <w:tabs>
                <w:tab w:val="left" w:pos="1258"/>
              </w:tabs>
            </w:pPr>
            <w:r>
              <w:t>View output data file</w:t>
            </w:r>
          </w:p>
          <w:p w14:paraId="5B8395D3" w14:textId="462A3B2C" w:rsidR="005A3E30" w:rsidRDefault="009E5F75" w:rsidP="005A3E30">
            <w:pPr>
              <w:tabs>
                <w:tab w:val="left" w:pos="1258"/>
              </w:tabs>
            </w:pPr>
            <w:ins w:id="3254" w:author="Bambi C" w:date="2022-08-14T18:18:00Z">
              <w:r w:rsidRPr="009E5F75">
                <w:lastRenderedPageBreak/>
                <w:drawing>
                  <wp:inline distT="0" distB="0" distL="0" distR="0" wp14:anchorId="5D2CD5BC" wp14:editId="7A55FEA6">
                    <wp:extent cx="3657600" cy="2203704"/>
                    <wp:effectExtent l="0" t="0" r="0" b="0"/>
                    <wp:docPr id="18" name="Picture 1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20370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17642703" w14:textId="033FDBC4" w:rsidR="00CA75EA" w:rsidRPr="009E33F3" w:rsidRDefault="00CA75EA" w:rsidP="000409F2">
            <w:pPr>
              <w:tabs>
                <w:tab w:val="left" w:pos="1258"/>
              </w:tabs>
            </w:pPr>
          </w:p>
        </w:tc>
        <w:tc>
          <w:tcPr>
            <w:tcW w:w="928" w:type="dxa"/>
          </w:tcPr>
          <w:p w14:paraId="78395C47" w14:textId="408DACF3" w:rsidR="00CA75EA" w:rsidRPr="009E33F3" w:rsidRDefault="00CA75EA" w:rsidP="00CA75EA">
            <w:pPr>
              <w:tabs>
                <w:tab w:val="left" w:pos="1258"/>
              </w:tabs>
              <w:rPr>
                <w:highlight w:val="yellow"/>
              </w:rPr>
            </w:pPr>
            <w:r w:rsidRPr="00EC260A">
              <w:lastRenderedPageBreak/>
              <w:t>Pass</w:t>
            </w:r>
          </w:p>
        </w:tc>
      </w:tr>
    </w:tbl>
    <w:p w14:paraId="714E4E36" w14:textId="04E3AFC6" w:rsidR="00122CBE" w:rsidRDefault="00CC1D37" w:rsidP="00D33C92">
      <w:pPr>
        <w:pStyle w:val="Caption"/>
      </w:pPr>
      <w:bookmarkStart w:id="3255" w:name="_Ref109756285"/>
      <w:r w:rsidRPr="00D33C92">
        <w:lastRenderedPageBreak/>
        <w:t xml:space="preserve">Figure </w:t>
      </w:r>
      <w:r>
        <w:fldChar w:fldCharType="begin"/>
      </w:r>
      <w:r>
        <w:rPr>
          <w:b w:val="0"/>
          <w:bCs w:val="0"/>
        </w:rPr>
        <w:instrText xml:space="preserve"> SEQ Figure \* ARABIC </w:instrText>
      </w:r>
      <w:r>
        <w:fldChar w:fldCharType="separate"/>
      </w:r>
      <w:r w:rsidR="00EB3E36">
        <w:rPr>
          <w:b w:val="0"/>
          <w:bCs w:val="0"/>
          <w:noProof/>
        </w:rPr>
        <w:t>28</w:t>
      </w:r>
      <w:r>
        <w:rPr>
          <w:noProof/>
        </w:rPr>
        <w:fldChar w:fldCharType="end"/>
      </w:r>
      <w:bookmarkEnd w:id="3255"/>
      <w:r w:rsidRPr="00D33C92">
        <w:t>. Summary of tests performed and results</w:t>
      </w:r>
      <w:r w:rsidR="005958DF" w:rsidRPr="00D33C92">
        <w:t xml:space="preserve"> in </w:t>
      </w:r>
      <w:r w:rsidR="00D33C92" w:rsidRPr="009E33F3">
        <w:t>PyCharm</w:t>
      </w:r>
      <w:r w:rsidR="00904864" w:rsidRPr="00D33C92">
        <w:t xml:space="preserve"> IDE</w:t>
      </w:r>
    </w:p>
    <w:p w14:paraId="078964DD" w14:textId="1E196586" w:rsidR="00BD62F6" w:rsidRPr="00BD62F6" w:rsidRDefault="00BD62F6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3479FAD8" w14:textId="6AB5B197" w:rsidR="0042697B" w:rsidRDefault="0042697B" w:rsidP="000663EC">
      <w:pPr>
        <w:pStyle w:val="Heading3"/>
      </w:pPr>
      <w:bookmarkStart w:id="3256" w:name="_Toc111401812"/>
      <w:r>
        <w:t>Result</w:t>
      </w:r>
      <w:r w:rsidR="00134144">
        <w:t>s</w:t>
      </w:r>
      <w:bookmarkEnd w:id="3256"/>
    </w:p>
    <w:p w14:paraId="2DE114BE" w14:textId="4E9CDF58" w:rsidR="00A128AD" w:rsidRDefault="00172369" w:rsidP="00051742">
      <w:r w:rsidRPr="009842F9">
        <w:t xml:space="preserve">Results from test cases all passed as the actual result matched what </w:t>
      </w:r>
      <w:r w:rsidR="00AB2990" w:rsidRPr="009842F9">
        <w:t>I was expecting for each of the value combinations input.</w:t>
      </w:r>
    </w:p>
    <w:p w14:paraId="1167F00C" w14:textId="05292656" w:rsidR="003102C0" w:rsidRDefault="003102C0" w:rsidP="009E33F3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4B821050" w14:textId="24CD30D6" w:rsidR="00A92EBC" w:rsidRDefault="0041059E" w:rsidP="000663EC">
      <w:pPr>
        <w:pStyle w:val="Heading2"/>
      </w:pPr>
      <w:bookmarkStart w:id="3257" w:name="_Toc109758190"/>
      <w:bookmarkStart w:id="3258" w:name="_Toc110337678"/>
      <w:bookmarkStart w:id="3259" w:name="_Toc110338812"/>
      <w:bookmarkStart w:id="3260" w:name="_Toc110338848"/>
      <w:bookmarkStart w:id="3261" w:name="_Toc110338883"/>
      <w:bookmarkStart w:id="3262" w:name="_Toc110338918"/>
      <w:bookmarkStart w:id="3263" w:name="_Toc110340971"/>
      <w:bookmarkStart w:id="3264" w:name="_Toc110341122"/>
      <w:bookmarkStart w:id="3265" w:name="_Toc110341192"/>
      <w:bookmarkStart w:id="3266" w:name="_Toc110341259"/>
      <w:bookmarkStart w:id="3267" w:name="_Toc110349540"/>
      <w:bookmarkStart w:id="3268" w:name="_Toc110349636"/>
      <w:bookmarkStart w:id="3269" w:name="_Toc110350382"/>
      <w:bookmarkStart w:id="3270" w:name="_Toc110380256"/>
      <w:bookmarkStart w:id="3271" w:name="_Toc109758191"/>
      <w:bookmarkStart w:id="3272" w:name="_Toc110337679"/>
      <w:bookmarkStart w:id="3273" w:name="_Toc110338813"/>
      <w:bookmarkStart w:id="3274" w:name="_Toc110338849"/>
      <w:bookmarkStart w:id="3275" w:name="_Toc110338884"/>
      <w:bookmarkStart w:id="3276" w:name="_Toc110338919"/>
      <w:bookmarkStart w:id="3277" w:name="_Toc110340972"/>
      <w:bookmarkStart w:id="3278" w:name="_Toc110341123"/>
      <w:bookmarkStart w:id="3279" w:name="_Toc110341193"/>
      <w:bookmarkStart w:id="3280" w:name="_Toc110341260"/>
      <w:bookmarkStart w:id="3281" w:name="_Toc110349541"/>
      <w:bookmarkStart w:id="3282" w:name="_Toc110349637"/>
      <w:bookmarkStart w:id="3283" w:name="_Toc110350383"/>
      <w:bookmarkStart w:id="3284" w:name="_Toc110380257"/>
      <w:bookmarkStart w:id="3285" w:name="_Toc111401813"/>
      <w:bookmarkEnd w:id="3257"/>
      <w:bookmarkEnd w:id="3258"/>
      <w:bookmarkEnd w:id="3259"/>
      <w:bookmarkEnd w:id="3260"/>
      <w:bookmarkEnd w:id="3261"/>
      <w:bookmarkEnd w:id="3262"/>
      <w:bookmarkEnd w:id="3263"/>
      <w:bookmarkEnd w:id="3264"/>
      <w:bookmarkEnd w:id="3265"/>
      <w:bookmarkEnd w:id="3266"/>
      <w:bookmarkEnd w:id="3267"/>
      <w:bookmarkEnd w:id="3268"/>
      <w:bookmarkEnd w:id="3269"/>
      <w:bookmarkEnd w:id="3270"/>
      <w:bookmarkEnd w:id="3271"/>
      <w:bookmarkEnd w:id="3272"/>
      <w:bookmarkEnd w:id="3273"/>
      <w:bookmarkEnd w:id="3274"/>
      <w:bookmarkEnd w:id="3275"/>
      <w:bookmarkEnd w:id="3276"/>
      <w:bookmarkEnd w:id="3277"/>
      <w:bookmarkEnd w:id="3278"/>
      <w:bookmarkEnd w:id="3279"/>
      <w:bookmarkEnd w:id="3280"/>
      <w:bookmarkEnd w:id="3281"/>
      <w:bookmarkEnd w:id="3282"/>
      <w:bookmarkEnd w:id="3283"/>
      <w:bookmarkEnd w:id="3284"/>
      <w:r>
        <w:t>Execution</w:t>
      </w:r>
      <w:bookmarkEnd w:id="3285"/>
    </w:p>
    <w:p w14:paraId="3BC4B595" w14:textId="1A475245" w:rsidR="00271F2A" w:rsidRDefault="00B90B6E" w:rsidP="00271F2A">
      <w:r w:rsidRPr="00C13ABA">
        <w:t>For the purpose of this assignment, execution is done via the Termina</w:t>
      </w:r>
      <w:r w:rsidR="00051742" w:rsidRPr="00C13ABA">
        <w:t>l</w:t>
      </w:r>
      <w:r w:rsidR="007B4FC5" w:rsidRPr="00C13ABA">
        <w:t xml:space="preserve"> which simulates executing in </w:t>
      </w:r>
      <w:r w:rsidR="00524D57">
        <w:t xml:space="preserve">Production </w:t>
      </w:r>
      <w:r w:rsidR="007B4FC5" w:rsidRPr="00C13ABA">
        <w:t xml:space="preserve">environment </w:t>
      </w:r>
      <w:r w:rsidR="00524D57">
        <w:t xml:space="preserve">(PROD) </w:t>
      </w:r>
      <w:r w:rsidR="007B4FC5" w:rsidRPr="00C13ABA">
        <w:t xml:space="preserve">as </w:t>
      </w:r>
      <w:r w:rsidR="00333A9B" w:rsidRPr="00C13ABA">
        <w:t xml:space="preserve">running the program in </w:t>
      </w:r>
      <w:r w:rsidR="00C13ABA" w:rsidRPr="009E33F3">
        <w:t>PyCharm</w:t>
      </w:r>
      <w:r w:rsidR="00333A9B" w:rsidRPr="00C13ABA">
        <w:t xml:space="preserve"> IDE simulates </w:t>
      </w:r>
      <w:r w:rsidR="00524D57">
        <w:t>testing</w:t>
      </w:r>
      <w:r w:rsidR="00333A9B" w:rsidRPr="00C13ABA">
        <w:t xml:space="preserve"> environment</w:t>
      </w:r>
      <w:r w:rsidR="00524D57">
        <w:t xml:space="preserve"> (TEST)</w:t>
      </w:r>
      <w:r w:rsidR="00051742" w:rsidRPr="00C13ABA">
        <w:t>.</w:t>
      </w:r>
    </w:p>
    <w:p w14:paraId="790B9140" w14:textId="4AFA4D00" w:rsidR="007B4FC5" w:rsidRPr="00271F2A" w:rsidRDefault="007B4FC5" w:rsidP="009E33F3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066557BE" w14:textId="3A96A900" w:rsidR="00412E50" w:rsidRDefault="00412E50" w:rsidP="000663EC">
      <w:pPr>
        <w:pStyle w:val="Heading3"/>
      </w:pPr>
      <w:bookmarkStart w:id="3286" w:name="_Toc111401814"/>
      <w:r>
        <w:t>Terminal</w:t>
      </w:r>
      <w:bookmarkEnd w:id="3286"/>
    </w:p>
    <w:p w14:paraId="6233C808" w14:textId="47BD0572" w:rsidR="00016DFF" w:rsidRDefault="00016DFF" w:rsidP="00016DFF">
      <w:r>
        <w:t>Open Terminal</w:t>
      </w:r>
    </w:p>
    <w:p w14:paraId="0C4E12C9" w14:textId="6DF59922" w:rsidR="008D1EC6" w:rsidRDefault="00FE1D80" w:rsidP="00FE1D80">
      <w:r>
        <w:t>Enter the following command</w:t>
      </w:r>
      <w:r w:rsidR="00466958">
        <w:t xml:space="preserve"> (</w:t>
      </w:r>
      <w:r w:rsidR="00FC3129">
        <w:fldChar w:fldCharType="begin"/>
      </w:r>
      <w:r w:rsidR="00FC3129">
        <w:instrText xml:space="preserve"> REF _Ref109757365 \h </w:instrText>
      </w:r>
      <w:r w:rsidR="00FC3129">
        <w:fldChar w:fldCharType="separate"/>
      </w:r>
      <w:r w:rsidR="00860C64">
        <w:t xml:space="preserve">Figure </w:t>
      </w:r>
      <w:r w:rsidR="00860C64">
        <w:rPr>
          <w:noProof/>
        </w:rPr>
        <w:t>29</w:t>
      </w:r>
      <w:r w:rsidR="00FC3129">
        <w:fldChar w:fldCharType="end"/>
      </w:r>
      <w:r w:rsidR="00466958">
        <w:t>)</w:t>
      </w:r>
      <w:r>
        <w:t>:</w:t>
      </w:r>
    </w:p>
    <w:tbl>
      <w:tblPr>
        <w:tblStyle w:val="TableGrid"/>
        <w:tblW w:w="899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990"/>
      </w:tblGrid>
      <w:tr w:rsidR="00FE1D80" w14:paraId="7C2AE65B" w14:textId="77777777" w:rsidTr="009E33F3">
        <w:tc>
          <w:tcPr>
            <w:tcW w:w="8990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55A16D6" w14:textId="6C4C32CA" w:rsidR="00FE1D80" w:rsidRPr="009E33F3" w:rsidRDefault="00021BC5" w:rsidP="000663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iCs w:val="0"/>
                <w:color w:val="000000" w:themeColor="text1"/>
              </w:rPr>
            </w:pPr>
            <w:r w:rsidRPr="009E33F3">
              <w:rPr>
                <w:rFonts w:ascii="Menlo" w:hAnsi="Menlo" w:cs="Menlo"/>
                <w:iCs w:val="0"/>
                <w:color w:val="000000" w:themeColor="text1"/>
              </w:rPr>
              <w:t>python3 [file path</w:t>
            </w:r>
            <w:r w:rsidR="000B6580">
              <w:rPr>
                <w:rFonts w:ascii="Menlo" w:hAnsi="Menlo" w:cs="Menlo"/>
                <w:iCs w:val="0"/>
                <w:color w:val="000000" w:themeColor="text1"/>
              </w:rPr>
              <w:t>]</w:t>
            </w:r>
            <w:r w:rsidRPr="009E33F3">
              <w:rPr>
                <w:rFonts w:ascii="Menlo" w:hAnsi="Menlo" w:cs="Menlo"/>
                <w:iCs w:val="0"/>
                <w:color w:val="000000" w:themeColor="text1"/>
              </w:rPr>
              <w:t>[file</w:t>
            </w:r>
            <w:r w:rsidR="001B1562" w:rsidRPr="009E33F3">
              <w:rPr>
                <w:rFonts w:ascii="Menlo" w:hAnsi="Menlo" w:cs="Menlo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Menlo" w:hAnsi="Menlo" w:cs="Menlo"/>
                <w:iCs w:val="0"/>
                <w:color w:val="000000" w:themeColor="text1"/>
              </w:rPr>
              <w:t>name]</w:t>
            </w:r>
          </w:p>
        </w:tc>
      </w:tr>
    </w:tbl>
    <w:p w14:paraId="6AEED075" w14:textId="0200A145" w:rsidR="00FF271C" w:rsidRDefault="00070E8A" w:rsidP="000663EC">
      <w:pPr>
        <w:pStyle w:val="Caption"/>
      </w:pPr>
      <w:bookmarkStart w:id="3287" w:name="_Ref109757365"/>
      <w:r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r w:rsidR="00860C64">
        <w:rPr>
          <w:noProof/>
        </w:rPr>
        <w:t>29</w:t>
      </w:r>
      <w:r w:rsidR="00DE6474">
        <w:rPr>
          <w:noProof/>
        </w:rPr>
        <w:fldChar w:fldCharType="end"/>
      </w:r>
      <w:bookmarkEnd w:id="3287"/>
      <w:r>
        <w:t xml:space="preserve">. Command for executing script </w:t>
      </w:r>
      <w:r w:rsidR="00330B87">
        <w:t>in</w:t>
      </w:r>
      <w:r>
        <w:t xml:space="preserve"> Terminal</w:t>
      </w:r>
    </w:p>
    <w:p w14:paraId="6313892F" w14:textId="08BBAF78" w:rsidR="00070E8A" w:rsidRDefault="00070E8A" w:rsidP="0041059E">
      <w:r>
        <w:t>Where:</w:t>
      </w:r>
    </w:p>
    <w:p w14:paraId="2817DA78" w14:textId="79258CBA" w:rsidR="00FF271C" w:rsidRDefault="00FF271C" w:rsidP="000663EC">
      <w:pPr>
        <w:ind w:left="720"/>
        <w:rPr>
          <w:b/>
          <w:bCs/>
        </w:rPr>
      </w:pPr>
      <w:r w:rsidRPr="00BF189C">
        <w:t xml:space="preserve">file path: </w:t>
      </w:r>
      <w:ins w:id="3288" w:author="Bambi C" w:date="2022-08-14T18:41:00Z">
        <w:r w:rsidR="0064340B">
          <w:fldChar w:fldCharType="begin"/>
        </w:r>
        <w:r w:rsidR="0064340B">
          <w:instrText xml:space="preserve"> REF _Ref110342562 \h </w:instrText>
        </w:r>
      </w:ins>
      <w:r w:rsidR="0064340B">
        <w:fldChar w:fldCharType="separate"/>
      </w:r>
      <w:ins w:id="3289" w:author="Bambi C" w:date="2022-08-14T18:41:00Z">
        <w:r w:rsidR="0064340B">
          <w:t xml:space="preserve">Figure </w:t>
        </w:r>
        <w:r w:rsidR="0064340B">
          <w:rPr>
            <w:noProof/>
          </w:rPr>
          <w:t>6</w:t>
        </w:r>
        <w:r w:rsidR="0064340B">
          <w:fldChar w:fldCharType="end"/>
        </w:r>
      </w:ins>
      <w:del w:id="3290" w:author="Bambi C" w:date="2022-08-14T18:40:00Z">
        <w:r w:rsidR="0018586B" w:rsidDel="0064340B">
          <w:fldChar w:fldCharType="begin"/>
        </w:r>
        <w:r w:rsidR="0018586B" w:rsidDel="0064340B">
          <w:delInstrText xml:space="preserve"> REF _Ref109672845 \h </w:delInstrText>
        </w:r>
        <w:r w:rsidR="0018586B" w:rsidDel="0064340B">
          <w:fldChar w:fldCharType="separate"/>
        </w:r>
        <w:r w:rsidR="0018586B" w:rsidDel="0064340B">
          <w:delText>Figure</w:delText>
        </w:r>
        <w:r w:rsidR="0018586B" w:rsidDel="0064340B">
          <w:delText xml:space="preserve"> </w:delText>
        </w:r>
        <w:r w:rsidR="0018586B" w:rsidDel="0064340B">
          <w:rPr>
            <w:noProof/>
          </w:rPr>
          <w:delText>4</w:delText>
        </w:r>
        <w:r w:rsidR="0018586B" w:rsidDel="0064340B">
          <w:fldChar w:fldCharType="end"/>
        </w:r>
      </w:del>
    </w:p>
    <w:p w14:paraId="17F20572" w14:textId="32083046" w:rsidR="00B721B4" w:rsidRPr="00411F65" w:rsidRDefault="001A5D44" w:rsidP="000663EC">
      <w:pPr>
        <w:ind w:left="720"/>
      </w:pPr>
      <w:r w:rsidRPr="00411F65">
        <w:t>file name:</w:t>
      </w:r>
      <w:ins w:id="3291" w:author="Bambi C" w:date="2022-08-14T18:42:00Z">
        <w:r w:rsidR="00DF0587">
          <w:t xml:space="preserve"> Section</w:t>
        </w:r>
      </w:ins>
      <w:r w:rsidR="00860C64" w:rsidRPr="00BA272F">
        <w:t xml:space="preserve"> </w:t>
      </w:r>
      <w:ins w:id="3292" w:author="Bambi C" w:date="2022-08-14T18:42:00Z">
        <w:r w:rsidR="00DF0587">
          <w:fldChar w:fldCharType="begin"/>
        </w:r>
        <w:r w:rsidR="00DF0587">
          <w:instrText xml:space="preserve"> REF _Ref110955834 \r \h </w:instrText>
        </w:r>
      </w:ins>
      <w:r w:rsidR="00DF0587">
        <w:fldChar w:fldCharType="separate"/>
      </w:r>
      <w:ins w:id="3293" w:author="Bambi C" w:date="2022-08-14T18:42:00Z">
        <w:r w:rsidR="00DF0587">
          <w:t>4.2.1.5</w:t>
        </w:r>
        <w:r w:rsidR="00DF0587">
          <w:fldChar w:fldCharType="end"/>
        </w:r>
      </w:ins>
      <w:del w:id="3294" w:author="Bambi C" w:date="2022-08-14T18:41:00Z">
        <w:r w:rsidR="00411F65" w:rsidRPr="00BA272F" w:rsidDel="0064340B">
          <w:delText xml:space="preserve">Section </w:delText>
        </w:r>
        <w:r w:rsidR="006165AE" w:rsidDel="0064340B">
          <w:fldChar w:fldCharType="begin"/>
        </w:r>
        <w:r w:rsidR="006165AE" w:rsidDel="0064340B">
          <w:delInstrText xml:space="preserve"> REF _Ref110955834 \r \h </w:delInstrText>
        </w:r>
        <w:r w:rsidR="006165AE" w:rsidDel="0064340B">
          <w:fldChar w:fldCharType="separate"/>
        </w:r>
        <w:r w:rsidR="006165AE" w:rsidDel="0064340B">
          <w:delText>4.2.1</w:delText>
        </w:r>
        <w:r w:rsidR="006165AE" w:rsidDel="0064340B">
          <w:delText>.</w:delText>
        </w:r>
        <w:r w:rsidR="006165AE" w:rsidDel="0064340B">
          <w:delText>5</w:delText>
        </w:r>
        <w:r w:rsidR="006165AE" w:rsidDel="0064340B">
          <w:fldChar w:fldCharType="end"/>
        </w:r>
      </w:del>
    </w:p>
    <w:p w14:paraId="1C6E27F4" w14:textId="526BA7F0" w:rsidR="006B1323" w:rsidRPr="009E33F3" w:rsidRDefault="00205FFF" w:rsidP="009E6A12">
      <w:r>
        <w:lastRenderedPageBreak/>
        <w:t>Re-p</w:t>
      </w:r>
      <w:r w:rsidR="00AA640D" w:rsidRPr="009E33F3">
        <w:t>erform test procedures</w:t>
      </w:r>
      <w:r w:rsidR="00F6723E">
        <w:t xml:space="preserve"> (see</w:t>
      </w:r>
      <w:r w:rsidR="003871DC">
        <w:t xml:space="preserve"> </w:t>
      </w:r>
      <w:r w:rsidR="003871DC">
        <w:fldChar w:fldCharType="begin"/>
      </w:r>
      <w:r w:rsidR="003871DC">
        <w:instrText xml:space="preserve"> REF _Ref109757300 \h </w:instrText>
      </w:r>
      <w:r w:rsidR="003871DC">
        <w:fldChar w:fldCharType="separate"/>
      </w:r>
      <w:ins w:id="3295" w:author="Bambi C" w:date="2022-08-14T11:45:00Z">
        <w:r w:rsidR="001E0418">
          <w:t xml:space="preserve">Figure </w:t>
        </w:r>
        <w:r w:rsidR="001E0418">
          <w:rPr>
            <w:noProof/>
          </w:rPr>
          <w:t>30</w:t>
        </w:r>
      </w:ins>
      <w:del w:id="3296" w:author="Bambi C" w:date="2022-08-14T11:45:00Z">
        <w:r w:rsidR="003871DC" w:rsidDel="001E0418">
          <w:delText>Figur</w:delText>
        </w:r>
        <w:r w:rsidR="003871DC" w:rsidDel="001E0418">
          <w:delText>e</w:delText>
        </w:r>
        <w:r w:rsidR="003871DC" w:rsidDel="001E0418">
          <w:delText xml:space="preserve"> </w:delText>
        </w:r>
        <w:r w:rsidR="003871DC" w:rsidDel="001E0418">
          <w:rPr>
            <w:noProof/>
          </w:rPr>
          <w:delText>27</w:delText>
        </w:r>
      </w:del>
      <w:r w:rsidR="003871DC">
        <w:fldChar w:fldCharType="end"/>
      </w:r>
      <w:r w:rsidR="00F6723E">
        <w:t>)</w:t>
      </w:r>
      <w:r w:rsidR="00191929">
        <w:t>.</w:t>
      </w:r>
      <w:r w:rsidR="00A86F99">
        <w:t xml:space="preserve"> </w:t>
      </w:r>
      <w:r w:rsidR="00576A03">
        <w:t>For</w:t>
      </w:r>
      <w:r w:rsidR="00A86F99">
        <w:t xml:space="preserve"> this assignment, the data inputted into HomeInventory.txt file has been erased and so the file is </w:t>
      </w:r>
      <w:r w:rsidR="00C9444E">
        <w:t>null.</w:t>
      </w:r>
    </w:p>
    <w:tbl>
      <w:tblPr>
        <w:tblStyle w:val="TableGrid"/>
        <w:tblW w:w="955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674"/>
        <w:gridCol w:w="1991"/>
        <w:gridCol w:w="5976"/>
        <w:gridCol w:w="917"/>
      </w:tblGrid>
      <w:tr w:rsidR="006A732E" w:rsidRPr="006B73A0" w14:paraId="5F99DA31" w14:textId="77777777" w:rsidTr="007248B7">
        <w:trPr>
          <w:tblHeader/>
        </w:trPr>
        <w:tc>
          <w:tcPr>
            <w:tcW w:w="674" w:type="dxa"/>
            <w:shd w:val="clear" w:color="auto" w:fill="EEE6F3" w:themeFill="accent1" w:themeFillTint="33"/>
          </w:tcPr>
          <w:p w14:paraId="6256CA97" w14:textId="77777777" w:rsidR="00EE23D2" w:rsidRPr="00C01EC1" w:rsidRDefault="00EE23D2" w:rsidP="00C01EC1">
            <w:pPr>
              <w:tabs>
                <w:tab w:val="left" w:pos="1258"/>
              </w:tabs>
              <w:jc w:val="center"/>
              <w:rPr>
                <w:b/>
                <w:bCs/>
                <w:rPrChange w:id="3297" w:author="Bambi C" w:date="2022-08-14T19:08:00Z">
                  <w:rPr>
                    <w:b/>
                    <w:bCs/>
                    <w:u w:val="single"/>
                  </w:rPr>
                </w:rPrChange>
              </w:rPr>
              <w:pPrChange w:id="3298" w:author="Bambi C" w:date="2022-08-14T19:08:00Z">
                <w:pPr>
                  <w:tabs>
                    <w:tab w:val="left" w:pos="1258"/>
                  </w:tabs>
                  <w:jc w:val="right"/>
                </w:pPr>
              </w:pPrChange>
            </w:pPr>
            <w:r w:rsidRPr="00C01EC1">
              <w:rPr>
                <w:b/>
                <w:bCs/>
              </w:rPr>
              <w:t>Test flow ID</w:t>
            </w:r>
          </w:p>
        </w:tc>
        <w:tc>
          <w:tcPr>
            <w:tcW w:w="1991" w:type="dxa"/>
            <w:shd w:val="clear" w:color="auto" w:fill="EEE6F3" w:themeFill="accent1" w:themeFillTint="33"/>
          </w:tcPr>
          <w:p w14:paraId="36A6F379" w14:textId="77777777" w:rsidR="00EE23D2" w:rsidRPr="00E27186" w:rsidRDefault="00EE23D2" w:rsidP="0013138B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13138B">
              <w:rPr>
                <w:b/>
                <w:bCs/>
              </w:rPr>
              <w:t>Test description</w:t>
            </w:r>
          </w:p>
          <w:p w14:paraId="3DD74305" w14:textId="77777777" w:rsidR="00EE23D2" w:rsidRPr="0013138B" w:rsidRDefault="00EE23D2" w:rsidP="0013138B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</w:p>
        </w:tc>
        <w:tc>
          <w:tcPr>
            <w:tcW w:w="5976" w:type="dxa"/>
            <w:shd w:val="clear" w:color="auto" w:fill="EEE6F3" w:themeFill="accent1" w:themeFillTint="33"/>
          </w:tcPr>
          <w:p w14:paraId="0632FD66" w14:textId="77777777" w:rsidR="00EE23D2" w:rsidRPr="0013138B" w:rsidRDefault="00EE23D2" w:rsidP="0013138B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13138B">
              <w:rPr>
                <w:b/>
                <w:bCs/>
              </w:rPr>
              <w:t>Actual output</w:t>
            </w:r>
          </w:p>
        </w:tc>
        <w:tc>
          <w:tcPr>
            <w:tcW w:w="917" w:type="dxa"/>
            <w:shd w:val="clear" w:color="auto" w:fill="EEE6F3" w:themeFill="accent1" w:themeFillTint="33"/>
          </w:tcPr>
          <w:p w14:paraId="6D2FD8B7" w14:textId="77777777" w:rsidR="00EE23D2" w:rsidRPr="0013138B" w:rsidRDefault="00EE23D2" w:rsidP="0013138B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13138B">
              <w:rPr>
                <w:b/>
                <w:bCs/>
              </w:rPr>
              <w:t>Result</w:t>
            </w:r>
          </w:p>
        </w:tc>
      </w:tr>
      <w:tr w:rsidR="006A732E" w:rsidRPr="00F93B9C" w14:paraId="3FEA049C" w14:textId="77777777" w:rsidTr="007248B7">
        <w:tc>
          <w:tcPr>
            <w:tcW w:w="674" w:type="dxa"/>
          </w:tcPr>
          <w:p w14:paraId="2C54716E" w14:textId="024AFDBA" w:rsidR="001E0418" w:rsidRPr="00C01EC1" w:rsidRDefault="00C01EC1" w:rsidP="00C01EC1">
            <w:pPr>
              <w:tabs>
                <w:tab w:val="left" w:pos="1258"/>
              </w:tabs>
              <w:jc w:val="center"/>
              <w:pPrChange w:id="3299" w:author="Bambi C" w:date="2022-08-14T19:08:00Z">
                <w:pPr>
                  <w:pStyle w:val="ListParagraph"/>
                  <w:numPr>
                    <w:numId w:val="25"/>
                  </w:numPr>
                  <w:tabs>
                    <w:tab w:val="left" w:pos="1258"/>
                  </w:tabs>
                  <w:ind w:hanging="360"/>
                  <w:jc w:val="both"/>
                </w:pPr>
              </w:pPrChange>
            </w:pPr>
            <w:ins w:id="3300" w:author="Bambi C" w:date="2022-08-14T19:08:00Z">
              <w:r w:rsidRPr="00C01EC1">
                <w:rPr>
                  <w:rPrChange w:id="3301" w:author="Bambi C" w:date="2022-08-14T19:08:00Z">
                    <w:rPr>
                      <w:u w:val="single"/>
                    </w:rPr>
                  </w:rPrChange>
                </w:rPr>
                <w:t>1</w:t>
              </w:r>
            </w:ins>
          </w:p>
        </w:tc>
        <w:tc>
          <w:tcPr>
            <w:tcW w:w="1991" w:type="dxa"/>
          </w:tcPr>
          <w:p w14:paraId="4420986E" w14:textId="3666B784" w:rsidR="001E0418" w:rsidRPr="0013138B" w:rsidRDefault="001E0418" w:rsidP="001E0418">
            <w:pPr>
              <w:tabs>
                <w:tab w:val="left" w:pos="1258"/>
              </w:tabs>
            </w:pPr>
            <w:ins w:id="3302" w:author="Bambi C" w:date="2022-08-14T11:45:00Z">
              <w:r>
                <w:t xml:space="preserve"> Start program</w:t>
              </w:r>
            </w:ins>
            <w:del w:id="3303" w:author="Bambi C" w:date="2022-08-14T11:45:00Z">
              <w:r w:rsidDel="004B5B9D">
                <w:delText>With no data in data file, start the program and perform menu actions.</w:delText>
              </w:r>
            </w:del>
          </w:p>
        </w:tc>
        <w:tc>
          <w:tcPr>
            <w:tcW w:w="5976" w:type="dxa"/>
          </w:tcPr>
          <w:p w14:paraId="3D7A1DC5" w14:textId="77777777" w:rsidR="009E5F75" w:rsidRDefault="009E5F75" w:rsidP="009E5F75">
            <w:pPr>
              <w:tabs>
                <w:tab w:val="left" w:pos="1258"/>
              </w:tabs>
              <w:rPr>
                <w:ins w:id="3304" w:author="Bambi C" w:date="2022-08-14T18:19:00Z"/>
              </w:rPr>
            </w:pPr>
            <w:ins w:id="3305" w:author="Bambi C" w:date="2022-08-14T18:19:00Z">
              <w:r>
                <w:t>Start program / Open data file and display contents</w:t>
              </w:r>
            </w:ins>
          </w:p>
          <w:p w14:paraId="2043669B" w14:textId="15234367" w:rsidR="001E0418" w:rsidDel="00BD5730" w:rsidRDefault="00BE6B11" w:rsidP="001E0418">
            <w:pPr>
              <w:tabs>
                <w:tab w:val="left" w:pos="1258"/>
              </w:tabs>
              <w:rPr>
                <w:del w:id="3306" w:author="Bambi C" w:date="2022-08-14T11:45:00Z"/>
              </w:rPr>
            </w:pPr>
            <w:ins w:id="3307" w:author="Bambi C" w:date="2022-08-14T18:43:00Z">
              <w:r w:rsidRPr="00BE6B11">
                <w:drawing>
                  <wp:inline distT="0" distB="0" distL="0" distR="0" wp14:anchorId="04DD9399" wp14:editId="43CC7BBA">
                    <wp:extent cx="3657600" cy="2130552"/>
                    <wp:effectExtent l="0" t="0" r="0" b="0"/>
                    <wp:docPr id="28" name="Picture 2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13055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  <w:del w:id="3308" w:author="Bambi C" w:date="2022-08-14T11:45:00Z">
              <w:r w:rsidR="001E0418" w:rsidDel="004B5B9D">
                <w:delText>Open data file</w:delText>
              </w:r>
            </w:del>
          </w:p>
          <w:p w14:paraId="74A0378A" w14:textId="77777777" w:rsidR="00BD5730" w:rsidRDefault="00BD5730" w:rsidP="001E0418">
            <w:pPr>
              <w:tabs>
                <w:tab w:val="left" w:pos="1258"/>
              </w:tabs>
              <w:rPr>
                <w:ins w:id="3309" w:author="Bambi C" w:date="2022-08-14T18:19:00Z"/>
              </w:rPr>
            </w:pPr>
          </w:p>
          <w:p w14:paraId="54C41D0D" w14:textId="349C3A4D" w:rsidR="001E0418" w:rsidDel="004B5B9D" w:rsidRDefault="001E0418" w:rsidP="001E0418">
            <w:pPr>
              <w:tabs>
                <w:tab w:val="left" w:pos="1258"/>
              </w:tabs>
              <w:rPr>
                <w:del w:id="3310" w:author="Bambi C" w:date="2022-08-14T11:45:00Z"/>
              </w:rPr>
            </w:pPr>
          </w:p>
          <w:p w14:paraId="029B6646" w14:textId="68756327" w:rsidR="001E0418" w:rsidDel="004B5B9D" w:rsidRDefault="001E0418" w:rsidP="001E0418">
            <w:pPr>
              <w:tabs>
                <w:tab w:val="left" w:pos="1258"/>
              </w:tabs>
              <w:rPr>
                <w:del w:id="3311" w:author="Bambi C" w:date="2022-08-14T11:45:00Z"/>
              </w:rPr>
            </w:pPr>
          </w:p>
          <w:p w14:paraId="1EAF4A26" w14:textId="45BB9E69" w:rsidR="001E0418" w:rsidDel="004B5B9D" w:rsidRDefault="001E0418" w:rsidP="001E0418">
            <w:pPr>
              <w:tabs>
                <w:tab w:val="left" w:pos="1258"/>
              </w:tabs>
              <w:rPr>
                <w:del w:id="3312" w:author="Bambi C" w:date="2022-08-14T11:45:00Z"/>
              </w:rPr>
            </w:pPr>
            <w:del w:id="3313" w:author="Bambi C" w:date="2022-08-14T11:45:00Z">
              <w:r w:rsidDel="004B5B9D">
                <w:delText>Program start</w:delText>
              </w:r>
            </w:del>
          </w:p>
          <w:p w14:paraId="45BC488E" w14:textId="49B9062C" w:rsidR="001E0418" w:rsidDel="004B5B9D" w:rsidRDefault="001E0418" w:rsidP="001E0418">
            <w:pPr>
              <w:tabs>
                <w:tab w:val="left" w:pos="1258"/>
              </w:tabs>
              <w:rPr>
                <w:del w:id="3314" w:author="Bambi C" w:date="2022-08-14T11:45:00Z"/>
              </w:rPr>
            </w:pPr>
          </w:p>
          <w:p w14:paraId="63385BA1" w14:textId="5A2EB2A1" w:rsidR="001E0418" w:rsidDel="004B5B9D" w:rsidRDefault="001E0418" w:rsidP="001E0418">
            <w:pPr>
              <w:tabs>
                <w:tab w:val="left" w:pos="1258"/>
              </w:tabs>
              <w:rPr>
                <w:del w:id="3315" w:author="Bambi C" w:date="2022-08-14T11:45:00Z"/>
              </w:rPr>
            </w:pPr>
          </w:p>
          <w:p w14:paraId="04202CD9" w14:textId="0CE5A31A" w:rsidR="001E0418" w:rsidDel="004B5B9D" w:rsidRDefault="001E0418" w:rsidP="001E0418">
            <w:pPr>
              <w:tabs>
                <w:tab w:val="left" w:pos="1258"/>
              </w:tabs>
              <w:jc w:val="center"/>
              <w:rPr>
                <w:del w:id="3316" w:author="Bambi C" w:date="2022-08-14T11:45:00Z"/>
              </w:rPr>
            </w:pPr>
            <w:del w:id="3317" w:author="Bambi C" w:date="2022-08-14T11:45:00Z">
              <w:r w:rsidDel="004B5B9D">
                <w:delText>. . .</w:delText>
              </w:r>
            </w:del>
          </w:p>
          <w:p w14:paraId="61652FE3" w14:textId="2E45D894" w:rsidR="001E0418" w:rsidDel="004B5B9D" w:rsidRDefault="001E0418" w:rsidP="001E0418">
            <w:pPr>
              <w:tabs>
                <w:tab w:val="left" w:pos="1258"/>
              </w:tabs>
              <w:rPr>
                <w:del w:id="3318" w:author="Bambi C" w:date="2022-08-14T11:45:00Z"/>
              </w:rPr>
            </w:pPr>
            <w:del w:id="3319" w:author="Bambi C" w:date="2022-08-14T11:45:00Z">
              <w:r w:rsidDel="004B5B9D">
                <w:delText>// To limit redundant content, other menu options excluded.</w:delText>
              </w:r>
            </w:del>
          </w:p>
          <w:p w14:paraId="01EAF401" w14:textId="36337A9F" w:rsidR="001E0418" w:rsidDel="004B5B9D" w:rsidRDefault="001E0418" w:rsidP="001E0418">
            <w:pPr>
              <w:tabs>
                <w:tab w:val="left" w:pos="1258"/>
              </w:tabs>
              <w:jc w:val="center"/>
              <w:rPr>
                <w:del w:id="3320" w:author="Bambi C" w:date="2022-08-14T11:45:00Z"/>
              </w:rPr>
            </w:pPr>
            <w:del w:id="3321" w:author="Bambi C" w:date="2022-08-14T11:45:00Z">
              <w:r w:rsidDel="004B5B9D">
                <w:delText>. . .</w:delText>
              </w:r>
            </w:del>
          </w:p>
          <w:p w14:paraId="2D9F8A5A" w14:textId="6FF3F269" w:rsidR="001E0418" w:rsidDel="004B5B9D" w:rsidRDefault="001E0418" w:rsidP="001E0418">
            <w:pPr>
              <w:tabs>
                <w:tab w:val="left" w:pos="1258"/>
              </w:tabs>
              <w:jc w:val="center"/>
              <w:rPr>
                <w:del w:id="3322" w:author="Bambi C" w:date="2022-08-14T11:45:00Z"/>
              </w:rPr>
            </w:pPr>
          </w:p>
          <w:p w14:paraId="5C8B7D2E" w14:textId="3531B957" w:rsidR="001E0418" w:rsidDel="004B5B9D" w:rsidRDefault="001E0418" w:rsidP="001E0418">
            <w:pPr>
              <w:tabs>
                <w:tab w:val="left" w:pos="1258"/>
              </w:tabs>
              <w:rPr>
                <w:del w:id="3323" w:author="Bambi C" w:date="2022-08-14T11:45:00Z"/>
              </w:rPr>
            </w:pPr>
            <w:del w:id="3324" w:author="Bambi C" w:date="2022-08-14T11:45:00Z">
              <w:r w:rsidDel="004B5B9D">
                <w:delText>Menu option 3: Remove an existing item</w:delText>
              </w:r>
            </w:del>
          </w:p>
          <w:p w14:paraId="6E4E406C" w14:textId="4FA0020A" w:rsidR="001E0418" w:rsidDel="004B5B9D" w:rsidRDefault="001E0418" w:rsidP="001E0418">
            <w:pPr>
              <w:tabs>
                <w:tab w:val="left" w:pos="1258"/>
              </w:tabs>
              <w:rPr>
                <w:del w:id="3325" w:author="Bambi C" w:date="2022-08-14T11:45:00Z"/>
              </w:rPr>
            </w:pPr>
          </w:p>
          <w:p w14:paraId="437B6B68" w14:textId="397073D3" w:rsidR="001E0418" w:rsidRPr="0013138B" w:rsidRDefault="001E0418" w:rsidP="001E0418">
            <w:pPr>
              <w:tabs>
                <w:tab w:val="left" w:pos="1258"/>
              </w:tabs>
            </w:pPr>
          </w:p>
        </w:tc>
        <w:tc>
          <w:tcPr>
            <w:tcW w:w="917" w:type="dxa"/>
          </w:tcPr>
          <w:p w14:paraId="70D45BE1" w14:textId="77777777" w:rsidR="001E0418" w:rsidRPr="0013138B" w:rsidRDefault="001E0418" w:rsidP="001E0418">
            <w:pPr>
              <w:tabs>
                <w:tab w:val="left" w:pos="1258"/>
              </w:tabs>
              <w:rPr>
                <w:highlight w:val="yellow"/>
              </w:rPr>
            </w:pPr>
            <w:r w:rsidRPr="00D97317">
              <w:t>Pass</w:t>
            </w:r>
          </w:p>
        </w:tc>
      </w:tr>
      <w:tr w:rsidR="006A732E" w:rsidRPr="00F93B9C" w14:paraId="598F071A" w14:textId="77777777" w:rsidTr="007248B7">
        <w:tc>
          <w:tcPr>
            <w:tcW w:w="674" w:type="dxa"/>
          </w:tcPr>
          <w:p w14:paraId="2CE1E170" w14:textId="70E13ED7" w:rsidR="001E0418" w:rsidRPr="00C01EC1" w:rsidRDefault="00C01EC1" w:rsidP="00C01EC1">
            <w:pPr>
              <w:tabs>
                <w:tab w:val="left" w:pos="1258"/>
              </w:tabs>
              <w:jc w:val="center"/>
              <w:rPr>
                <w:rPrChange w:id="3326" w:author="Bambi C" w:date="2022-08-14T19:08:00Z">
                  <w:rPr>
                    <w:u w:val="single"/>
                  </w:rPr>
                </w:rPrChange>
              </w:rPr>
              <w:pPrChange w:id="3327" w:author="Bambi C" w:date="2022-08-14T19:09:00Z">
                <w:pPr>
                  <w:pStyle w:val="ListParagraph"/>
                  <w:numPr>
                    <w:numId w:val="25"/>
                  </w:numPr>
                  <w:tabs>
                    <w:tab w:val="left" w:pos="1258"/>
                  </w:tabs>
                  <w:ind w:hanging="360"/>
                  <w:jc w:val="both"/>
                </w:pPr>
              </w:pPrChange>
            </w:pPr>
            <w:ins w:id="3328" w:author="Bambi C" w:date="2022-08-14T19:09:00Z">
              <w:r>
                <w:t>2</w:t>
              </w:r>
            </w:ins>
          </w:p>
        </w:tc>
        <w:tc>
          <w:tcPr>
            <w:tcW w:w="1991" w:type="dxa"/>
          </w:tcPr>
          <w:p w14:paraId="02A0EDA4" w14:textId="194E64C1" w:rsidR="001E0418" w:rsidRPr="0013138B" w:rsidRDefault="001E0418" w:rsidP="001E0418">
            <w:pPr>
              <w:tabs>
                <w:tab w:val="left" w:pos="1258"/>
              </w:tabs>
            </w:pPr>
            <w:ins w:id="3329" w:author="Bambi C" w:date="2022-08-14T11:45:00Z">
              <w:r>
                <w:t>Flow: Add tasks to Save</w:t>
              </w:r>
            </w:ins>
            <w:del w:id="3330" w:author="Bambi C" w:date="2022-08-14T11:45:00Z">
              <w:r w:rsidDel="004B5B9D">
                <w:delText>Flow: Add tasks to Save</w:delText>
              </w:r>
            </w:del>
          </w:p>
        </w:tc>
        <w:tc>
          <w:tcPr>
            <w:tcW w:w="5976" w:type="dxa"/>
          </w:tcPr>
          <w:p w14:paraId="373E3E1F" w14:textId="77777777" w:rsidR="001E0418" w:rsidRDefault="001E0418" w:rsidP="001E0418">
            <w:pPr>
              <w:tabs>
                <w:tab w:val="left" w:pos="1258"/>
              </w:tabs>
              <w:rPr>
                <w:ins w:id="3331" w:author="Bambi C" w:date="2022-08-14T11:45:00Z"/>
              </w:rPr>
            </w:pPr>
            <w:ins w:id="3332" w:author="Bambi C" w:date="2022-08-14T11:45:00Z">
              <w:r>
                <w:t>Enter data</w:t>
              </w:r>
            </w:ins>
          </w:p>
          <w:p w14:paraId="7CBAF7DD" w14:textId="77777777" w:rsidR="00BD5730" w:rsidRPr="00E0241F" w:rsidRDefault="00BD5730" w:rsidP="00BD5730">
            <w:pPr>
              <w:tabs>
                <w:tab w:val="left" w:pos="1258"/>
              </w:tabs>
              <w:rPr>
                <w:ins w:id="3333" w:author="Bambi C" w:date="2022-08-14T18:19:00Z"/>
                <w:i/>
                <w:iCs w:val="0"/>
              </w:rPr>
            </w:pPr>
            <w:ins w:id="3334" w:author="Bambi C" w:date="2022-08-14T18:19:00Z">
              <w:r w:rsidRPr="00E0241F">
                <w:rPr>
                  <w:i/>
                  <w:iCs w:val="0"/>
                </w:rPr>
                <w:t xml:space="preserve">Task: </w:t>
              </w:r>
              <w:r>
                <w:rPr>
                  <w:i/>
                  <w:iCs w:val="0"/>
                </w:rPr>
                <w:t>“</w:t>
              </w:r>
              <w:r w:rsidRPr="00E0241F">
                <w:rPr>
                  <w:i/>
                  <w:iCs w:val="0"/>
                </w:rPr>
                <w:t>task4</w:t>
              </w:r>
              <w:r>
                <w:rPr>
                  <w:i/>
                  <w:iCs w:val="0"/>
                </w:rPr>
                <w:t xml:space="preserve">”, </w:t>
              </w:r>
              <w:r w:rsidRPr="00E0241F">
                <w:rPr>
                  <w:i/>
                  <w:iCs w:val="0"/>
                </w:rPr>
                <w:t xml:space="preserve">Priority: </w:t>
              </w:r>
              <w:r>
                <w:rPr>
                  <w:i/>
                  <w:iCs w:val="0"/>
                </w:rPr>
                <w:t>“</w:t>
              </w:r>
              <w:r w:rsidRPr="00E0241F">
                <w:rPr>
                  <w:i/>
                  <w:iCs w:val="0"/>
                </w:rPr>
                <w:t>p4</w:t>
              </w:r>
              <w:r>
                <w:rPr>
                  <w:i/>
                  <w:iCs w:val="0"/>
                </w:rPr>
                <w:t>”</w:t>
              </w:r>
            </w:ins>
          </w:p>
          <w:p w14:paraId="2BC3D4FE" w14:textId="77777777" w:rsidR="00BD5730" w:rsidRPr="00E0241F" w:rsidRDefault="00BD5730" w:rsidP="00BD5730">
            <w:pPr>
              <w:tabs>
                <w:tab w:val="left" w:pos="1258"/>
              </w:tabs>
              <w:rPr>
                <w:ins w:id="3335" w:author="Bambi C" w:date="2022-08-14T18:19:00Z"/>
                <w:i/>
                <w:iCs w:val="0"/>
              </w:rPr>
            </w:pPr>
            <w:ins w:id="3336" w:author="Bambi C" w:date="2022-08-14T18:19:00Z">
              <w:r w:rsidRPr="00E0241F">
                <w:rPr>
                  <w:i/>
                  <w:iCs w:val="0"/>
                </w:rPr>
                <w:t xml:space="preserve">Task: </w:t>
              </w:r>
              <w:r>
                <w:rPr>
                  <w:i/>
                  <w:iCs w:val="0"/>
                </w:rPr>
                <w:t>“</w:t>
              </w:r>
              <w:r w:rsidRPr="00E0241F">
                <w:rPr>
                  <w:i/>
                  <w:iCs w:val="0"/>
                </w:rPr>
                <w:t>TASK</w:t>
              </w:r>
              <w:r>
                <w:rPr>
                  <w:i/>
                  <w:iCs w:val="0"/>
                </w:rPr>
                <w:t xml:space="preserve">6”, </w:t>
              </w:r>
              <w:r w:rsidRPr="00E0241F">
                <w:rPr>
                  <w:i/>
                  <w:iCs w:val="0"/>
                </w:rPr>
                <w:t xml:space="preserve">Priority: </w:t>
              </w:r>
              <w:r>
                <w:rPr>
                  <w:i/>
                  <w:iCs w:val="0"/>
                </w:rPr>
                <w:t>“</w:t>
              </w:r>
              <w:r w:rsidRPr="00E0241F">
                <w:rPr>
                  <w:i/>
                  <w:iCs w:val="0"/>
                </w:rPr>
                <w:t>P</w:t>
              </w:r>
              <w:r>
                <w:rPr>
                  <w:i/>
                  <w:iCs w:val="0"/>
                </w:rPr>
                <w:t>6”</w:t>
              </w:r>
            </w:ins>
          </w:p>
          <w:p w14:paraId="69E1FA75" w14:textId="5E64AE89" w:rsidR="001E0418" w:rsidRDefault="00C76256" w:rsidP="001E0418">
            <w:pPr>
              <w:tabs>
                <w:tab w:val="left" w:pos="1258"/>
              </w:tabs>
              <w:rPr>
                <w:ins w:id="3337" w:author="Bambi C" w:date="2022-08-14T11:45:00Z"/>
              </w:rPr>
            </w:pPr>
            <w:ins w:id="3338" w:author="Bambi C" w:date="2022-08-14T18:44:00Z">
              <w:r w:rsidRPr="00C76256">
                <w:drawing>
                  <wp:inline distT="0" distB="0" distL="0" distR="0" wp14:anchorId="57889955" wp14:editId="09742B8E">
                    <wp:extent cx="3657600" cy="2514600"/>
                    <wp:effectExtent l="0" t="0" r="0" b="0"/>
                    <wp:docPr id="29" name="Picture 2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51460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1D525A7C" w14:textId="77777777" w:rsidR="001E0418" w:rsidRDefault="001E0418" w:rsidP="001E0418">
            <w:pPr>
              <w:tabs>
                <w:tab w:val="left" w:pos="1258"/>
              </w:tabs>
              <w:rPr>
                <w:ins w:id="3339" w:author="Bambi C" w:date="2022-08-14T11:45:00Z"/>
              </w:rPr>
            </w:pPr>
          </w:p>
          <w:p w14:paraId="7B6603CF" w14:textId="77777777" w:rsidR="001E0418" w:rsidRDefault="001E0418" w:rsidP="001E0418">
            <w:pPr>
              <w:tabs>
                <w:tab w:val="left" w:pos="1258"/>
              </w:tabs>
              <w:rPr>
                <w:ins w:id="3340" w:author="Bambi C" w:date="2022-08-14T11:45:00Z"/>
              </w:rPr>
            </w:pPr>
            <w:ins w:id="3341" w:author="Bambi C" w:date="2022-08-14T11:45:00Z">
              <w:r>
                <w:t>Save file</w:t>
              </w:r>
            </w:ins>
          </w:p>
          <w:p w14:paraId="13AD2851" w14:textId="39833D7A" w:rsidR="001E0418" w:rsidRDefault="009254AD" w:rsidP="001E0418">
            <w:pPr>
              <w:tabs>
                <w:tab w:val="left" w:pos="1258"/>
              </w:tabs>
              <w:rPr>
                <w:ins w:id="3342" w:author="Bambi C" w:date="2022-08-14T11:45:00Z"/>
              </w:rPr>
            </w:pPr>
            <w:ins w:id="3343" w:author="Bambi C" w:date="2022-08-14T18:45:00Z">
              <w:r w:rsidRPr="009254AD">
                <w:drawing>
                  <wp:inline distT="0" distB="0" distL="0" distR="0" wp14:anchorId="7ADA404B" wp14:editId="5855FC2C">
                    <wp:extent cx="3657600" cy="1197864"/>
                    <wp:effectExtent l="0" t="0" r="0" b="0"/>
                    <wp:docPr id="30" name="Picture 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19786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74F078AD" w14:textId="77777777" w:rsidR="001E0418" w:rsidRDefault="001E0418" w:rsidP="001E0418">
            <w:pPr>
              <w:tabs>
                <w:tab w:val="left" w:pos="1258"/>
              </w:tabs>
              <w:rPr>
                <w:ins w:id="3344" w:author="Bambi C" w:date="2022-08-14T11:45:00Z"/>
              </w:rPr>
            </w:pPr>
          </w:p>
          <w:p w14:paraId="4852691A" w14:textId="77777777" w:rsidR="001E0418" w:rsidRDefault="001E0418" w:rsidP="001E0418">
            <w:pPr>
              <w:tabs>
                <w:tab w:val="left" w:pos="1258"/>
              </w:tabs>
              <w:rPr>
                <w:ins w:id="3345" w:author="Bambi C" w:date="2022-08-14T11:45:00Z"/>
              </w:rPr>
            </w:pPr>
            <w:ins w:id="3346" w:author="Bambi C" w:date="2022-08-14T11:45:00Z">
              <w:r>
                <w:t>View output data file</w:t>
              </w:r>
            </w:ins>
          </w:p>
          <w:p w14:paraId="1C96E5C9" w14:textId="15A6134C" w:rsidR="001E0418" w:rsidRDefault="00B13111" w:rsidP="001E0418">
            <w:pPr>
              <w:tabs>
                <w:tab w:val="left" w:pos="1258"/>
              </w:tabs>
              <w:rPr>
                <w:ins w:id="3347" w:author="Bambi C" w:date="2022-08-14T11:45:00Z"/>
              </w:rPr>
            </w:pPr>
            <w:ins w:id="3348" w:author="Bambi C" w:date="2022-08-14T18:20:00Z">
              <w:r w:rsidRPr="009C7B31">
                <w:lastRenderedPageBreak/>
                <w:drawing>
                  <wp:inline distT="0" distB="0" distL="0" distR="0" wp14:anchorId="1F3F019C" wp14:editId="4F2D7D96">
                    <wp:extent cx="3657600" cy="2203704"/>
                    <wp:effectExtent l="0" t="0" r="0" b="0"/>
                    <wp:docPr id="19" name="Picture 19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20370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4CFBDA58" w14:textId="007C2232" w:rsidR="001E0418" w:rsidDel="004B5B9D" w:rsidRDefault="001E0418" w:rsidP="001E0418">
            <w:pPr>
              <w:tabs>
                <w:tab w:val="left" w:pos="1258"/>
              </w:tabs>
              <w:rPr>
                <w:del w:id="3349" w:author="Bambi C" w:date="2022-08-14T11:45:00Z"/>
              </w:rPr>
            </w:pPr>
            <w:del w:id="3350" w:author="Bambi C" w:date="2022-08-14T11:45:00Z">
              <w:r w:rsidDel="004B5B9D">
                <w:delText>Enter data</w:delText>
              </w:r>
            </w:del>
          </w:p>
          <w:p w14:paraId="74F42FAB" w14:textId="353892D5" w:rsidR="001E0418" w:rsidDel="004B5B9D" w:rsidRDefault="001E0418" w:rsidP="001E0418">
            <w:pPr>
              <w:tabs>
                <w:tab w:val="left" w:pos="1258"/>
              </w:tabs>
              <w:rPr>
                <w:del w:id="3351" w:author="Bambi C" w:date="2022-08-14T11:45:00Z"/>
              </w:rPr>
            </w:pPr>
          </w:p>
          <w:p w14:paraId="56D59AD2" w14:textId="5665D7D6" w:rsidR="001E0418" w:rsidDel="004B5B9D" w:rsidRDefault="001E0418" w:rsidP="001E0418">
            <w:pPr>
              <w:tabs>
                <w:tab w:val="left" w:pos="1258"/>
              </w:tabs>
              <w:rPr>
                <w:del w:id="3352" w:author="Bambi C" w:date="2022-08-14T11:45:00Z"/>
              </w:rPr>
            </w:pPr>
          </w:p>
          <w:p w14:paraId="5BA1531D" w14:textId="13E36575" w:rsidR="001E0418" w:rsidDel="004B5B9D" w:rsidRDefault="001E0418" w:rsidP="001E0418">
            <w:pPr>
              <w:tabs>
                <w:tab w:val="left" w:pos="1258"/>
              </w:tabs>
              <w:rPr>
                <w:del w:id="3353" w:author="Bambi C" w:date="2022-08-14T11:45:00Z"/>
              </w:rPr>
            </w:pPr>
            <w:del w:id="3354" w:author="Bambi C" w:date="2022-08-14T11:45:00Z">
              <w:r w:rsidDel="004B5B9D">
                <w:delText>Save file</w:delText>
              </w:r>
            </w:del>
          </w:p>
          <w:p w14:paraId="56FE5DCB" w14:textId="15B7FD2B" w:rsidR="001E0418" w:rsidDel="004B5B9D" w:rsidRDefault="001E0418" w:rsidP="001E0418">
            <w:pPr>
              <w:tabs>
                <w:tab w:val="left" w:pos="1258"/>
              </w:tabs>
              <w:rPr>
                <w:del w:id="3355" w:author="Bambi C" w:date="2022-08-14T11:45:00Z"/>
              </w:rPr>
            </w:pPr>
          </w:p>
          <w:p w14:paraId="776121EA" w14:textId="4E780EEC" w:rsidR="001E0418" w:rsidDel="004B5B9D" w:rsidRDefault="001E0418" w:rsidP="001E0418">
            <w:pPr>
              <w:tabs>
                <w:tab w:val="left" w:pos="1258"/>
              </w:tabs>
              <w:rPr>
                <w:del w:id="3356" w:author="Bambi C" w:date="2022-08-14T11:45:00Z"/>
              </w:rPr>
            </w:pPr>
          </w:p>
          <w:p w14:paraId="645F00CC" w14:textId="186B7C52" w:rsidR="001E0418" w:rsidDel="004B5B9D" w:rsidRDefault="001E0418" w:rsidP="001E0418">
            <w:pPr>
              <w:tabs>
                <w:tab w:val="left" w:pos="1258"/>
              </w:tabs>
              <w:rPr>
                <w:del w:id="3357" w:author="Bambi C" w:date="2022-08-14T11:45:00Z"/>
              </w:rPr>
            </w:pPr>
            <w:del w:id="3358" w:author="Bambi C" w:date="2022-08-14T11:45:00Z">
              <w:r w:rsidDel="004B5B9D">
                <w:delText>View output data file</w:delText>
              </w:r>
            </w:del>
          </w:p>
          <w:p w14:paraId="2BAE7671" w14:textId="6E8D212A" w:rsidR="001E0418" w:rsidDel="004B5B9D" w:rsidRDefault="001E0418" w:rsidP="001E0418">
            <w:pPr>
              <w:tabs>
                <w:tab w:val="left" w:pos="1258"/>
              </w:tabs>
              <w:rPr>
                <w:del w:id="3359" w:author="Bambi C" w:date="2022-08-14T11:45:00Z"/>
              </w:rPr>
            </w:pPr>
          </w:p>
          <w:p w14:paraId="78178FC2" w14:textId="0A909B68" w:rsidR="001E0418" w:rsidRPr="0013138B" w:rsidRDefault="001E0418" w:rsidP="001E0418">
            <w:pPr>
              <w:tabs>
                <w:tab w:val="left" w:pos="1258"/>
              </w:tabs>
            </w:pPr>
          </w:p>
        </w:tc>
        <w:tc>
          <w:tcPr>
            <w:tcW w:w="917" w:type="dxa"/>
          </w:tcPr>
          <w:p w14:paraId="3AF304A1" w14:textId="77777777" w:rsidR="001E0418" w:rsidRPr="0013138B" w:rsidRDefault="001E0418" w:rsidP="001E0418">
            <w:pPr>
              <w:tabs>
                <w:tab w:val="left" w:pos="1258"/>
              </w:tabs>
            </w:pPr>
            <w:r w:rsidRPr="00DB5EDB">
              <w:lastRenderedPageBreak/>
              <w:t>Pass</w:t>
            </w:r>
          </w:p>
        </w:tc>
      </w:tr>
      <w:tr w:rsidR="006A732E" w:rsidRPr="00F93B9C" w14:paraId="6585BB70" w14:textId="77777777" w:rsidTr="007248B7">
        <w:tc>
          <w:tcPr>
            <w:tcW w:w="674" w:type="dxa"/>
          </w:tcPr>
          <w:p w14:paraId="24D08DE5" w14:textId="07C18D7A" w:rsidR="001E0418" w:rsidRPr="00C01EC1" w:rsidRDefault="00C01EC1" w:rsidP="00C01EC1">
            <w:pPr>
              <w:tabs>
                <w:tab w:val="left" w:pos="1258"/>
              </w:tabs>
              <w:jc w:val="center"/>
              <w:rPr>
                <w:rPrChange w:id="3360" w:author="Bambi C" w:date="2022-08-14T19:08:00Z">
                  <w:rPr>
                    <w:u w:val="single"/>
                  </w:rPr>
                </w:rPrChange>
              </w:rPr>
              <w:pPrChange w:id="3361" w:author="Bambi C" w:date="2022-08-14T19:09:00Z">
                <w:pPr>
                  <w:pStyle w:val="ListParagraph"/>
                  <w:numPr>
                    <w:numId w:val="25"/>
                  </w:numPr>
                  <w:tabs>
                    <w:tab w:val="left" w:pos="1258"/>
                  </w:tabs>
                  <w:ind w:hanging="360"/>
                  <w:jc w:val="both"/>
                </w:pPr>
              </w:pPrChange>
            </w:pPr>
            <w:ins w:id="3362" w:author="Bambi C" w:date="2022-08-14T19:09:00Z">
              <w:r>
                <w:t>3</w:t>
              </w:r>
            </w:ins>
          </w:p>
        </w:tc>
        <w:tc>
          <w:tcPr>
            <w:tcW w:w="1991" w:type="dxa"/>
          </w:tcPr>
          <w:p w14:paraId="206675B2" w14:textId="0BCEF502" w:rsidR="001E0418" w:rsidRPr="0013138B" w:rsidRDefault="001E0418" w:rsidP="001E0418">
            <w:pPr>
              <w:tabs>
                <w:tab w:val="left" w:pos="1258"/>
              </w:tabs>
            </w:pPr>
            <w:ins w:id="3363" w:author="Bambi C" w:date="2022-08-14T11:45:00Z">
              <w:r>
                <w:t>Flow: Remove task to Save</w:t>
              </w:r>
            </w:ins>
            <w:del w:id="3364" w:author="Bambi C" w:date="2022-08-14T11:45:00Z">
              <w:r w:rsidDel="004B5B9D">
                <w:delText>Flow: Remove task to Save</w:delText>
              </w:r>
            </w:del>
          </w:p>
        </w:tc>
        <w:tc>
          <w:tcPr>
            <w:tcW w:w="5976" w:type="dxa"/>
          </w:tcPr>
          <w:p w14:paraId="5F101CF6" w14:textId="77777777" w:rsidR="00C24A96" w:rsidRDefault="00C24A96" w:rsidP="00C24A96">
            <w:pPr>
              <w:tabs>
                <w:tab w:val="left" w:pos="1258"/>
              </w:tabs>
              <w:rPr>
                <w:ins w:id="3365" w:author="Bambi C" w:date="2022-08-14T18:20:00Z"/>
              </w:rPr>
            </w:pPr>
            <w:ins w:id="3366" w:author="Bambi C" w:date="2022-08-14T18:20:00Z">
              <w:r>
                <w:t>Remove data</w:t>
              </w:r>
            </w:ins>
          </w:p>
          <w:p w14:paraId="0833E5FC" w14:textId="77777777" w:rsidR="00C24A96" w:rsidRPr="00E0241F" w:rsidRDefault="00C24A96" w:rsidP="00C24A96">
            <w:pPr>
              <w:tabs>
                <w:tab w:val="left" w:pos="1258"/>
              </w:tabs>
              <w:rPr>
                <w:ins w:id="3367" w:author="Bambi C" w:date="2022-08-14T18:20:00Z"/>
                <w:i/>
                <w:iCs w:val="0"/>
              </w:rPr>
            </w:pPr>
            <w:ins w:id="3368" w:author="Bambi C" w:date="2022-08-14T18:20:00Z">
              <w:r w:rsidRPr="00E0241F">
                <w:rPr>
                  <w:i/>
                  <w:iCs w:val="0"/>
                </w:rPr>
                <w:t xml:space="preserve">Task: </w:t>
              </w:r>
              <w:r>
                <w:rPr>
                  <w:i/>
                  <w:iCs w:val="0"/>
                </w:rPr>
                <w:t>“</w:t>
              </w:r>
              <w:r w:rsidRPr="00E0241F">
                <w:rPr>
                  <w:i/>
                  <w:iCs w:val="0"/>
                </w:rPr>
                <w:t>TASK4</w:t>
              </w:r>
              <w:r>
                <w:rPr>
                  <w:i/>
                  <w:iCs w:val="0"/>
                </w:rPr>
                <w:t>”</w:t>
              </w:r>
            </w:ins>
          </w:p>
          <w:p w14:paraId="2856F282" w14:textId="2589F5FB" w:rsidR="001E0418" w:rsidRDefault="006A732E" w:rsidP="001E0418">
            <w:pPr>
              <w:tabs>
                <w:tab w:val="left" w:pos="1258"/>
              </w:tabs>
              <w:rPr>
                <w:ins w:id="3369" w:author="Bambi C" w:date="2022-08-14T11:45:00Z"/>
              </w:rPr>
            </w:pPr>
            <w:ins w:id="3370" w:author="Bambi C" w:date="2022-08-14T18:47:00Z">
              <w:r w:rsidRPr="006A732E">
                <w:drawing>
                  <wp:inline distT="0" distB="0" distL="0" distR="0" wp14:anchorId="38AE546F" wp14:editId="7F44DD80">
                    <wp:extent cx="3657600" cy="1819656"/>
                    <wp:effectExtent l="0" t="0" r="0" b="0"/>
                    <wp:docPr id="32" name="Picture 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81965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2AA22451" w14:textId="77777777" w:rsidR="001E0418" w:rsidRDefault="001E0418" w:rsidP="001E0418">
            <w:pPr>
              <w:tabs>
                <w:tab w:val="left" w:pos="1258"/>
              </w:tabs>
              <w:rPr>
                <w:ins w:id="3371" w:author="Bambi C" w:date="2022-08-14T11:45:00Z"/>
              </w:rPr>
            </w:pPr>
          </w:p>
          <w:p w14:paraId="29580F05" w14:textId="77777777" w:rsidR="001E0418" w:rsidRDefault="001E0418" w:rsidP="001E0418">
            <w:pPr>
              <w:tabs>
                <w:tab w:val="left" w:pos="1258"/>
              </w:tabs>
              <w:rPr>
                <w:ins w:id="3372" w:author="Bambi C" w:date="2022-08-14T11:45:00Z"/>
              </w:rPr>
            </w:pPr>
            <w:ins w:id="3373" w:author="Bambi C" w:date="2022-08-14T11:45:00Z">
              <w:r>
                <w:t>Save file</w:t>
              </w:r>
            </w:ins>
          </w:p>
          <w:p w14:paraId="3244F342" w14:textId="5F248EF8" w:rsidR="001E0418" w:rsidRDefault="007248B7" w:rsidP="001E0418">
            <w:pPr>
              <w:tabs>
                <w:tab w:val="left" w:pos="1258"/>
              </w:tabs>
              <w:rPr>
                <w:ins w:id="3374" w:author="Bambi C" w:date="2022-08-14T11:45:00Z"/>
              </w:rPr>
            </w:pPr>
            <w:ins w:id="3375" w:author="Bambi C" w:date="2022-08-14T18:48:00Z">
              <w:r w:rsidRPr="009254AD">
                <w:drawing>
                  <wp:inline distT="0" distB="0" distL="0" distR="0" wp14:anchorId="188DB9B5" wp14:editId="101A00AA">
                    <wp:extent cx="3657600" cy="1197864"/>
                    <wp:effectExtent l="0" t="0" r="0" b="0"/>
                    <wp:docPr id="33" name="Picture 3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19786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1A34E68C" w14:textId="77777777" w:rsidR="001E0418" w:rsidRDefault="001E0418" w:rsidP="001E0418">
            <w:pPr>
              <w:tabs>
                <w:tab w:val="left" w:pos="1258"/>
              </w:tabs>
              <w:rPr>
                <w:ins w:id="3376" w:author="Bambi C" w:date="2022-08-14T11:45:00Z"/>
              </w:rPr>
            </w:pPr>
          </w:p>
          <w:p w14:paraId="7A7D4BD8" w14:textId="77777777" w:rsidR="001E0418" w:rsidRDefault="001E0418" w:rsidP="001E0418">
            <w:pPr>
              <w:tabs>
                <w:tab w:val="left" w:pos="1258"/>
              </w:tabs>
              <w:rPr>
                <w:ins w:id="3377" w:author="Bambi C" w:date="2022-08-14T11:45:00Z"/>
              </w:rPr>
            </w:pPr>
            <w:ins w:id="3378" w:author="Bambi C" w:date="2022-08-14T11:45:00Z">
              <w:r>
                <w:t>View output data file</w:t>
              </w:r>
            </w:ins>
          </w:p>
          <w:p w14:paraId="33D38625" w14:textId="69AB8CFB" w:rsidR="001E0418" w:rsidRDefault="00B13111" w:rsidP="001E0418">
            <w:pPr>
              <w:tabs>
                <w:tab w:val="left" w:pos="1258"/>
              </w:tabs>
              <w:rPr>
                <w:ins w:id="3379" w:author="Bambi C" w:date="2022-08-14T11:45:00Z"/>
              </w:rPr>
            </w:pPr>
            <w:ins w:id="3380" w:author="Bambi C" w:date="2022-08-14T18:21:00Z">
              <w:r w:rsidRPr="009E5F75">
                <w:lastRenderedPageBreak/>
                <w:drawing>
                  <wp:inline distT="0" distB="0" distL="0" distR="0" wp14:anchorId="754C6FA4" wp14:editId="1063ED74">
                    <wp:extent cx="3657600" cy="2203704"/>
                    <wp:effectExtent l="0" t="0" r="0" b="0"/>
                    <wp:docPr id="20" name="Picture 2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1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20370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69CAC5A6" w14:textId="378EE0AD" w:rsidR="001E0418" w:rsidDel="004B5B9D" w:rsidRDefault="001E0418" w:rsidP="001E0418">
            <w:pPr>
              <w:tabs>
                <w:tab w:val="left" w:pos="1258"/>
              </w:tabs>
              <w:rPr>
                <w:del w:id="3381" w:author="Bambi C" w:date="2022-08-14T11:45:00Z"/>
              </w:rPr>
            </w:pPr>
            <w:del w:id="3382" w:author="Bambi C" w:date="2022-08-14T11:45:00Z">
              <w:r w:rsidDel="004B5B9D">
                <w:delText>Remove a task</w:delText>
              </w:r>
            </w:del>
          </w:p>
          <w:p w14:paraId="230D5F00" w14:textId="7F4E22B6" w:rsidR="001E0418" w:rsidDel="004B5B9D" w:rsidRDefault="001E0418" w:rsidP="001E0418">
            <w:pPr>
              <w:tabs>
                <w:tab w:val="left" w:pos="1258"/>
              </w:tabs>
              <w:rPr>
                <w:del w:id="3383" w:author="Bambi C" w:date="2022-08-14T11:45:00Z"/>
              </w:rPr>
            </w:pPr>
          </w:p>
          <w:p w14:paraId="530259D7" w14:textId="7396A676" w:rsidR="001E0418" w:rsidDel="004B5B9D" w:rsidRDefault="001E0418" w:rsidP="001E0418">
            <w:pPr>
              <w:tabs>
                <w:tab w:val="left" w:pos="1258"/>
              </w:tabs>
              <w:rPr>
                <w:del w:id="3384" w:author="Bambi C" w:date="2022-08-14T11:45:00Z"/>
              </w:rPr>
            </w:pPr>
          </w:p>
          <w:p w14:paraId="1C3D7AF4" w14:textId="5533C23C" w:rsidR="001E0418" w:rsidDel="004B5B9D" w:rsidRDefault="001E0418" w:rsidP="001E0418">
            <w:pPr>
              <w:tabs>
                <w:tab w:val="left" w:pos="1258"/>
              </w:tabs>
              <w:rPr>
                <w:del w:id="3385" w:author="Bambi C" w:date="2022-08-14T11:45:00Z"/>
              </w:rPr>
            </w:pPr>
            <w:del w:id="3386" w:author="Bambi C" w:date="2022-08-14T11:45:00Z">
              <w:r w:rsidDel="004B5B9D">
                <w:delText>Save file</w:delText>
              </w:r>
            </w:del>
          </w:p>
          <w:p w14:paraId="7DA2A10D" w14:textId="3DAF67AA" w:rsidR="001E0418" w:rsidDel="004B5B9D" w:rsidRDefault="001E0418" w:rsidP="001E0418">
            <w:pPr>
              <w:tabs>
                <w:tab w:val="left" w:pos="1258"/>
              </w:tabs>
              <w:rPr>
                <w:del w:id="3387" w:author="Bambi C" w:date="2022-08-14T11:45:00Z"/>
              </w:rPr>
            </w:pPr>
          </w:p>
          <w:p w14:paraId="63097BB0" w14:textId="0D28C5DE" w:rsidR="001E0418" w:rsidDel="004B5B9D" w:rsidRDefault="001E0418" w:rsidP="001E0418">
            <w:pPr>
              <w:tabs>
                <w:tab w:val="left" w:pos="1258"/>
              </w:tabs>
              <w:rPr>
                <w:del w:id="3388" w:author="Bambi C" w:date="2022-08-14T11:45:00Z"/>
              </w:rPr>
            </w:pPr>
          </w:p>
          <w:p w14:paraId="7DDAF476" w14:textId="395E4766" w:rsidR="001E0418" w:rsidDel="004B5B9D" w:rsidRDefault="001E0418" w:rsidP="001E0418">
            <w:pPr>
              <w:tabs>
                <w:tab w:val="left" w:pos="1258"/>
              </w:tabs>
              <w:rPr>
                <w:del w:id="3389" w:author="Bambi C" w:date="2022-08-14T11:45:00Z"/>
              </w:rPr>
            </w:pPr>
            <w:del w:id="3390" w:author="Bambi C" w:date="2022-08-14T11:45:00Z">
              <w:r w:rsidDel="004B5B9D">
                <w:delText>View output data file</w:delText>
              </w:r>
            </w:del>
          </w:p>
          <w:p w14:paraId="53E157CA" w14:textId="70E5E067" w:rsidR="001E0418" w:rsidDel="004B5B9D" w:rsidRDefault="001E0418" w:rsidP="001E0418">
            <w:pPr>
              <w:tabs>
                <w:tab w:val="left" w:pos="1258"/>
              </w:tabs>
              <w:rPr>
                <w:del w:id="3391" w:author="Bambi C" w:date="2022-08-14T11:45:00Z"/>
              </w:rPr>
            </w:pPr>
          </w:p>
          <w:p w14:paraId="2BF05BFF" w14:textId="77777777" w:rsidR="001E0418" w:rsidRPr="0013138B" w:rsidRDefault="001E0418" w:rsidP="001E0418">
            <w:pPr>
              <w:tabs>
                <w:tab w:val="left" w:pos="1258"/>
              </w:tabs>
            </w:pPr>
          </w:p>
        </w:tc>
        <w:tc>
          <w:tcPr>
            <w:tcW w:w="917" w:type="dxa"/>
          </w:tcPr>
          <w:p w14:paraId="3F0608A0" w14:textId="77777777" w:rsidR="001E0418" w:rsidRPr="0013138B" w:rsidRDefault="001E0418" w:rsidP="001E0418">
            <w:pPr>
              <w:tabs>
                <w:tab w:val="left" w:pos="1258"/>
              </w:tabs>
              <w:rPr>
                <w:highlight w:val="yellow"/>
              </w:rPr>
            </w:pPr>
            <w:r w:rsidRPr="00EC260A">
              <w:lastRenderedPageBreak/>
              <w:t>Pass</w:t>
            </w:r>
          </w:p>
        </w:tc>
      </w:tr>
    </w:tbl>
    <w:p w14:paraId="135D0E02" w14:textId="5EB40AD0" w:rsidR="009E6A12" w:rsidRPr="00051742" w:rsidRDefault="005958DF" w:rsidP="00DE22B7">
      <w:pPr>
        <w:pStyle w:val="Caption"/>
        <w:rPr>
          <w:highlight w:val="yellow"/>
        </w:rPr>
      </w:pPr>
      <w:bookmarkStart w:id="3392" w:name="_Ref109757300"/>
      <w:r>
        <w:t xml:space="preserve">Figure </w:t>
      </w:r>
      <w:r w:rsidR="00DE6474">
        <w:fldChar w:fldCharType="begin"/>
      </w:r>
      <w:r w:rsidR="00DE6474">
        <w:instrText xml:space="preserve"> SEQ Figure \* ARABIC </w:instrText>
      </w:r>
      <w:r w:rsidR="00DE6474">
        <w:fldChar w:fldCharType="separate"/>
      </w:r>
      <w:r w:rsidR="00EB3E36">
        <w:rPr>
          <w:noProof/>
        </w:rPr>
        <w:t>30</w:t>
      </w:r>
      <w:r w:rsidR="00DE6474">
        <w:rPr>
          <w:noProof/>
        </w:rPr>
        <w:fldChar w:fldCharType="end"/>
      </w:r>
      <w:bookmarkEnd w:id="3392"/>
      <w:r>
        <w:t xml:space="preserve">. </w:t>
      </w:r>
      <w:r w:rsidRPr="000A4475">
        <w:t xml:space="preserve">Summary of </w:t>
      </w:r>
      <w:r>
        <w:t xml:space="preserve">tests performed </w:t>
      </w:r>
      <w:r w:rsidR="00904864">
        <w:t xml:space="preserve">and results </w:t>
      </w:r>
      <w:r>
        <w:t>in Terminal</w:t>
      </w:r>
    </w:p>
    <w:p w14:paraId="3DEDAB9F" w14:textId="1C561BDE" w:rsidR="00BD62F6" w:rsidRDefault="00BD62F6" w:rsidP="009E6A12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</w:t>
      </w:r>
      <w:r w:rsidR="00941E87" w:rsidRPr="002C103A">
        <w:t>e</w:t>
      </w:r>
      <w:r w:rsidR="00941E87" w:rsidRPr="002C103A">
        <w:t xml:space="preserve"> of Contents</w:t>
      </w:r>
      <w:r w:rsidRPr="00EB462D">
        <w:fldChar w:fldCharType="end"/>
      </w:r>
      <w:r w:rsidRPr="00EB462D">
        <w:t>]</w:t>
      </w:r>
    </w:p>
    <w:p w14:paraId="54CDFC6E" w14:textId="260ADE0D" w:rsidR="004A1C45" w:rsidRDefault="0042697B" w:rsidP="0042697B">
      <w:pPr>
        <w:pStyle w:val="Heading3"/>
      </w:pPr>
      <w:bookmarkStart w:id="3393" w:name="_Toc111401815"/>
      <w:r>
        <w:t>Result</w:t>
      </w:r>
      <w:r w:rsidR="00134144">
        <w:t>s</w:t>
      </w:r>
      <w:bookmarkEnd w:id="3393"/>
    </w:p>
    <w:p w14:paraId="5288E054" w14:textId="49D4C827" w:rsidR="0078061B" w:rsidRPr="009E33F3" w:rsidRDefault="00134144" w:rsidP="0042697B">
      <w:r w:rsidRPr="009E33F3">
        <w:t xml:space="preserve">Using the same </w:t>
      </w:r>
      <w:r w:rsidR="001C391F" w:rsidRPr="009E33F3">
        <w:t xml:space="preserve">input values </w:t>
      </w:r>
      <w:r w:rsidR="00455E17" w:rsidRPr="00DE6474">
        <w:t xml:space="preserve">per </w:t>
      </w:r>
      <w:r w:rsidR="00455E17" w:rsidRPr="00DE6474">
        <w:rPr>
          <w:rPrChange w:id="3394" w:author="Bambi C" w:date="2022-08-14T20:35:00Z">
            <w:rPr>
              <w:b/>
              <w:bCs/>
            </w:rPr>
          </w:rPrChange>
        </w:rPr>
        <w:t xml:space="preserve">Section </w:t>
      </w:r>
      <w:r w:rsidR="00FF2B53" w:rsidRPr="00DE6474">
        <w:rPr>
          <w:rPrChange w:id="3395" w:author="Bambi C" w:date="2022-08-14T20:35:00Z">
            <w:rPr>
              <w:b/>
              <w:bCs/>
            </w:rPr>
          </w:rPrChange>
        </w:rPr>
        <w:fldChar w:fldCharType="begin"/>
      </w:r>
      <w:r w:rsidR="00FF2B53" w:rsidRPr="00DE6474">
        <w:rPr>
          <w:rPrChange w:id="3396" w:author="Bambi C" w:date="2022-08-14T20:35:00Z">
            <w:rPr>
              <w:b/>
              <w:bCs/>
            </w:rPr>
          </w:rPrChange>
        </w:rPr>
        <w:instrText xml:space="preserve"> REF _Ref108285355 \r \h </w:instrText>
      </w:r>
      <w:r w:rsidR="0078061B" w:rsidRPr="00DE6474">
        <w:rPr>
          <w:rPrChange w:id="3397" w:author="Bambi C" w:date="2022-08-14T20:35:00Z">
            <w:rPr>
              <w:b/>
              <w:bCs/>
            </w:rPr>
          </w:rPrChange>
        </w:rPr>
        <w:instrText xml:space="preserve"> \* MERGEFORMAT </w:instrText>
      </w:r>
      <w:r w:rsidR="00FF2B53" w:rsidRPr="00DE6474">
        <w:rPr>
          <w:rPrChange w:id="3398" w:author="Bambi C" w:date="2022-08-14T20:35:00Z">
            <w:rPr>
              <w:b/>
              <w:bCs/>
            </w:rPr>
          </w:rPrChange>
        </w:rPr>
      </w:r>
      <w:r w:rsidR="00FF2B53" w:rsidRPr="00DE6474">
        <w:rPr>
          <w:rPrChange w:id="3399" w:author="Bambi C" w:date="2022-08-14T20:35:00Z">
            <w:rPr>
              <w:b/>
              <w:bCs/>
            </w:rPr>
          </w:rPrChange>
        </w:rPr>
        <w:fldChar w:fldCharType="separate"/>
      </w:r>
      <w:r w:rsidR="00F71CFD" w:rsidRPr="00DE6474">
        <w:rPr>
          <w:rPrChange w:id="3400" w:author="Bambi C" w:date="2022-08-14T20:35:00Z">
            <w:rPr>
              <w:b/>
              <w:bCs/>
            </w:rPr>
          </w:rPrChange>
        </w:rPr>
        <w:t>4.3.1</w:t>
      </w:r>
      <w:r w:rsidR="00FF2B53" w:rsidRPr="00DE6474">
        <w:rPr>
          <w:rPrChange w:id="3401" w:author="Bambi C" w:date="2022-08-14T20:35:00Z">
            <w:rPr>
              <w:b/>
              <w:bCs/>
            </w:rPr>
          </w:rPrChange>
        </w:rPr>
        <w:fldChar w:fldCharType="end"/>
      </w:r>
      <w:r w:rsidR="00FF2B53" w:rsidRPr="00DE6474">
        <w:t>, produced</w:t>
      </w:r>
      <w:r w:rsidR="00FF2B53" w:rsidRPr="009E33F3">
        <w:t xml:space="preserve"> the same results</w:t>
      </w:r>
      <w:r w:rsidR="001C391F" w:rsidRPr="009E33F3">
        <w:t xml:space="preserve"> </w:t>
      </w:r>
      <w:r w:rsidR="005A5851" w:rsidRPr="009E33F3">
        <w:t>as testing for both error messages of invalid input as well as correct</w:t>
      </w:r>
      <w:r w:rsidR="00AF4550" w:rsidRPr="00BD28B1">
        <w:t>ly formatted and stored</w:t>
      </w:r>
      <w:r w:rsidR="005A5851" w:rsidRPr="009E33F3">
        <w:t xml:space="preserve"> </w:t>
      </w:r>
      <w:r w:rsidR="00AF4550" w:rsidRPr="00BD28B1">
        <w:t>outputs</w:t>
      </w:r>
      <w:r w:rsidR="005A5851" w:rsidRPr="009E33F3">
        <w:t xml:space="preserve"> </w:t>
      </w:r>
      <w:r w:rsidR="00AF4550" w:rsidRPr="00BD28B1">
        <w:t>of</w:t>
      </w:r>
      <w:r w:rsidR="005A5851" w:rsidRPr="009E33F3">
        <w:t xml:space="preserve"> valid </w:t>
      </w:r>
      <w:r w:rsidR="00AF4550" w:rsidRPr="00BD28B1">
        <w:t xml:space="preserve">user </w:t>
      </w:r>
      <w:r w:rsidR="005A5851" w:rsidRPr="009E33F3">
        <w:t>inputs</w:t>
      </w:r>
      <w:r w:rsidR="00FF2B53" w:rsidRPr="009E33F3">
        <w:t>.</w:t>
      </w:r>
    </w:p>
    <w:p w14:paraId="312F1FEC" w14:textId="315DC4CC" w:rsidR="00330B87" w:rsidRPr="0042697B" w:rsidRDefault="00330B87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5850056A" w14:textId="7A653A49" w:rsidR="004A1C45" w:rsidRDefault="004A1C45" w:rsidP="000663EC">
      <w:pPr>
        <w:pStyle w:val="Heading1"/>
      </w:pPr>
      <w:bookmarkStart w:id="3402" w:name="_Toc111401816"/>
      <w:r>
        <w:t>Summary</w:t>
      </w:r>
      <w:bookmarkEnd w:id="3402"/>
    </w:p>
    <w:p w14:paraId="4AE48349" w14:textId="7B670082" w:rsidR="00750033" w:rsidRDefault="002600B7" w:rsidP="00A3487B">
      <w:pPr>
        <w:rPr>
          <w:ins w:id="3403" w:author="Bambi C" w:date="2022-08-14T15:59:00Z"/>
        </w:rPr>
        <w:pPrChange w:id="3404" w:author="Bambi C" w:date="2022-08-14T16:02:00Z">
          <w:pPr>
            <w:shd w:val="clear" w:color="auto" w:fill="EEE6F3" w:themeFill="accent1" w:themeFillTint="33"/>
          </w:pPr>
        </w:pPrChange>
      </w:pPr>
      <w:ins w:id="3405" w:author="Bambi C" w:date="2022-08-14T20:29:00Z">
        <w:r>
          <w:t>In retrospect, I may have gone o</w:t>
        </w:r>
      </w:ins>
      <w:ins w:id="3406" w:author="Bambi C" w:date="2022-08-14T15:58:00Z">
        <w:r w:rsidR="009A6419">
          <w:t xml:space="preserve">verboard on </w:t>
        </w:r>
        <w:r w:rsidR="00750033">
          <w:t>“debugging code</w:t>
        </w:r>
      </w:ins>
      <w:ins w:id="3407" w:author="Bambi C" w:date="2022-08-14T16:00:00Z">
        <w:r w:rsidR="00242EE1">
          <w:t>”</w:t>
        </w:r>
      </w:ins>
      <w:ins w:id="3408" w:author="Bambi C" w:date="2022-08-14T20:30:00Z">
        <w:r>
          <w:t xml:space="preserve"> as the code </w:t>
        </w:r>
        <w:r w:rsidR="007B3800">
          <w:t xml:space="preserve">of my proposed solution is </w:t>
        </w:r>
      </w:ins>
      <w:ins w:id="3409" w:author="Bambi C" w:date="2022-08-14T15:58:00Z">
        <w:r w:rsidR="00750033">
          <w:t>double</w:t>
        </w:r>
      </w:ins>
      <w:ins w:id="3410" w:author="Bambi C" w:date="2022-08-14T20:30:00Z">
        <w:r w:rsidR="007B3800">
          <w:t>d</w:t>
        </w:r>
      </w:ins>
      <w:ins w:id="3411" w:author="Bambi C" w:date="2022-08-14T15:58:00Z">
        <w:r w:rsidR="00750033">
          <w:t xml:space="preserve"> </w:t>
        </w:r>
      </w:ins>
      <w:ins w:id="3412" w:author="Bambi C" w:date="2022-08-14T20:30:00Z">
        <w:r w:rsidR="007B3800">
          <w:t>in</w:t>
        </w:r>
      </w:ins>
      <w:ins w:id="3413" w:author="Bambi C" w:date="2022-08-14T15:58:00Z">
        <w:r w:rsidR="00750033">
          <w:t xml:space="preserve"> </w:t>
        </w:r>
      </w:ins>
      <w:ins w:id="3414" w:author="Bambi C" w:date="2022-08-14T15:59:00Z">
        <w:r w:rsidR="00750033">
          <w:t>length</w:t>
        </w:r>
      </w:ins>
      <w:ins w:id="3415" w:author="Bambi C" w:date="2022-08-14T15:58:00Z">
        <w:r w:rsidR="00750033">
          <w:t>.</w:t>
        </w:r>
      </w:ins>
      <w:ins w:id="3416" w:author="Bambi C" w:date="2022-08-14T15:59:00Z">
        <w:r w:rsidR="00750033">
          <w:t xml:space="preserve"> </w:t>
        </w:r>
      </w:ins>
      <w:ins w:id="3417" w:author="Bambi C" w:date="2022-08-14T20:30:00Z">
        <w:r w:rsidR="007B3800">
          <w:t xml:space="preserve">However, </w:t>
        </w:r>
      </w:ins>
      <w:ins w:id="3418" w:author="Bambi C" w:date="2022-08-14T20:31:00Z">
        <w:r w:rsidR="007B3800">
          <w:t xml:space="preserve">I think that </w:t>
        </w:r>
      </w:ins>
      <w:ins w:id="3419" w:author="Bambi C" w:date="2022-08-14T20:30:00Z">
        <w:r w:rsidR="007B3800">
          <w:t xml:space="preserve">taking the additional time / effort in adding debugging </w:t>
        </w:r>
      </w:ins>
      <w:ins w:id="3420" w:author="Bambi C" w:date="2022-08-14T20:31:00Z">
        <w:r w:rsidR="007B3800">
          <w:t>code was h</w:t>
        </w:r>
      </w:ins>
      <w:ins w:id="3421" w:author="Bambi C" w:date="2022-08-14T15:58:00Z">
        <w:r w:rsidR="00750033">
          <w:t xml:space="preserve">elpful </w:t>
        </w:r>
      </w:ins>
      <w:ins w:id="3422" w:author="Bambi C" w:date="2022-08-14T20:31:00Z">
        <w:r w:rsidR="007B3800">
          <w:t xml:space="preserve">for me </w:t>
        </w:r>
      </w:ins>
      <w:ins w:id="3423" w:author="Bambi C" w:date="2022-08-14T15:58:00Z">
        <w:r w:rsidR="00750033">
          <w:t xml:space="preserve">to see how data moves through </w:t>
        </w:r>
      </w:ins>
      <w:ins w:id="3424" w:author="Bambi C" w:date="2022-08-14T15:59:00Z">
        <w:r w:rsidR="00750033">
          <w:t>the program (</w:t>
        </w:r>
      </w:ins>
      <w:ins w:id="3425" w:author="Bambi C" w:date="2022-08-14T20:31:00Z">
        <w:r w:rsidR="007B3800">
          <w:t>i</w:t>
        </w:r>
      </w:ins>
      <w:ins w:id="3426" w:author="Bambi C" w:date="2022-08-14T15:59:00Z">
        <w:r w:rsidR="00750033">
          <w:t>.</w:t>
        </w:r>
      </w:ins>
      <w:ins w:id="3427" w:author="Bambi C" w:date="2022-08-14T20:31:00Z">
        <w:r w:rsidR="007B3800">
          <w:t>e</w:t>
        </w:r>
      </w:ins>
      <w:ins w:id="3428" w:author="Bambi C" w:date="2022-08-14T15:59:00Z">
        <w:r w:rsidR="00750033">
          <w:t>., ETL) as well as how global vs local variables change throughout the program</w:t>
        </w:r>
      </w:ins>
      <w:ins w:id="3429" w:author="Bambi C" w:date="2022-08-14T20:31:00Z">
        <w:r w:rsidR="007B3800">
          <w:t xml:space="preserve"> (e.g., </w:t>
        </w:r>
      </w:ins>
      <w:ins w:id="3430" w:author="Bambi C" w:date="2022-08-14T20:32:00Z">
        <w:r w:rsidR="007B3800" w:rsidRPr="007B3800">
          <w:t xml:space="preserve">table_lst </w:t>
        </w:r>
        <w:r w:rsidR="00EA644D">
          <w:t xml:space="preserve">&lt;-&gt; </w:t>
        </w:r>
        <w:r w:rsidR="00EA644D" w:rsidRPr="00EA644D">
          <w:t>list_of_rows</w:t>
        </w:r>
        <w:r w:rsidR="00EA644D">
          <w:t>, choice_str &lt;-&gt; choice</w:t>
        </w:r>
      </w:ins>
      <w:ins w:id="3431" w:author="Bambi C" w:date="2022-08-14T20:31:00Z">
        <w:r w:rsidR="007B3800">
          <w:t>)</w:t>
        </w:r>
      </w:ins>
    </w:p>
    <w:p w14:paraId="54868FC1" w14:textId="19334AE4" w:rsidR="00750033" w:rsidRDefault="00EA644D" w:rsidP="00A3487B">
      <w:pPr>
        <w:rPr>
          <w:ins w:id="3432" w:author="Bambi C" w:date="2022-08-14T16:01:00Z"/>
        </w:rPr>
        <w:pPrChange w:id="3433" w:author="Bambi C" w:date="2022-08-14T16:02:00Z">
          <w:pPr>
            <w:shd w:val="clear" w:color="auto" w:fill="EEE6F3" w:themeFill="accent1" w:themeFillTint="33"/>
          </w:pPr>
        </w:pPrChange>
      </w:pPr>
      <w:ins w:id="3434" w:author="Bambi C" w:date="2022-08-14T20:32:00Z">
        <w:r>
          <w:t>I would</w:t>
        </w:r>
      </w:ins>
      <w:ins w:id="3435" w:author="Bambi C" w:date="2022-08-14T15:59:00Z">
        <w:r w:rsidR="00750033">
          <w:t xml:space="preserve"> not expect to </w:t>
        </w:r>
      </w:ins>
      <w:ins w:id="3436" w:author="Bambi C" w:date="2022-08-14T20:33:00Z">
        <w:r>
          <w:t xml:space="preserve">need </w:t>
        </w:r>
      </w:ins>
      <w:ins w:id="3437" w:author="Bambi C" w:date="2022-08-14T16:00:00Z">
        <w:r w:rsidR="00242EE1">
          <w:t xml:space="preserve">this extent of “debugging code” for future assignments but </w:t>
        </w:r>
      </w:ins>
      <w:ins w:id="3438" w:author="Bambi C" w:date="2022-08-14T20:33:00Z">
        <w:r>
          <w:t xml:space="preserve">considering this is the </w:t>
        </w:r>
        <w:r>
          <w:t xml:space="preserve">first </w:t>
        </w:r>
        <w:r>
          <w:t xml:space="preserve">assignment </w:t>
        </w:r>
        <w:r>
          <w:t>to make extensive use of defining custom functions with parameters / attributes</w:t>
        </w:r>
        <w:r>
          <w:t xml:space="preserve">, it is </w:t>
        </w:r>
      </w:ins>
      <w:ins w:id="3439" w:author="Bambi C" w:date="2022-08-14T16:00:00Z">
        <w:r w:rsidR="00242EE1">
          <w:t>good to have</w:t>
        </w:r>
      </w:ins>
      <w:ins w:id="3440" w:author="Bambi C" w:date="2022-08-14T20:33:00Z">
        <w:r>
          <w:t xml:space="preserve"> done this at least once for reference</w:t>
        </w:r>
      </w:ins>
      <w:ins w:id="3441" w:author="Bambi C" w:date="2022-08-14T16:01:00Z">
        <w:r w:rsidR="00CD7699">
          <w:t>.</w:t>
        </w:r>
      </w:ins>
      <w:ins w:id="3442" w:author="Bambi C" w:date="2022-08-14T16:02:00Z">
        <w:r w:rsidR="00A3487B">
          <w:t xml:space="preserve"> </w:t>
        </w:r>
      </w:ins>
      <w:ins w:id="3443" w:author="Bambi C" w:date="2022-08-14T20:33:00Z">
        <w:r>
          <w:t>After taking this approach towards developing cod</w:t>
        </w:r>
      </w:ins>
      <w:ins w:id="3444" w:author="Bambi C" w:date="2022-08-14T20:34:00Z">
        <w:r>
          <w:t xml:space="preserve">e in modules and focus on debugging, this experience has been especially </w:t>
        </w:r>
      </w:ins>
      <w:ins w:id="3445" w:author="Bambi C" w:date="2022-08-14T16:03:00Z">
        <w:r w:rsidR="00A3487B">
          <w:t>he</w:t>
        </w:r>
        <w:r w:rsidR="00C44DAF">
          <w:t xml:space="preserve">lpful for </w:t>
        </w:r>
        <w:r w:rsidR="00880B56">
          <w:t>appreciating</w:t>
        </w:r>
        <w:r w:rsidR="00C44DAF">
          <w:t>: (1) coding consistency, (2) timing / placement of code.</w:t>
        </w:r>
      </w:ins>
    </w:p>
    <w:p w14:paraId="227612C5" w14:textId="7EE3C605" w:rsidR="00A3487B" w:rsidRDefault="000271DD" w:rsidP="00A3487B">
      <w:pPr>
        <w:rPr>
          <w:ins w:id="3446" w:author="Bambi C" w:date="2022-08-14T16:02:00Z"/>
        </w:rPr>
        <w:pPrChange w:id="3447" w:author="Bambi C" w:date="2022-08-14T16:02:00Z">
          <w:pPr>
            <w:shd w:val="clear" w:color="auto" w:fill="EEE6F3" w:themeFill="accent1" w:themeFillTint="33"/>
          </w:pPr>
        </w:pPrChange>
      </w:pPr>
      <w:ins w:id="3448" w:author="Bambi C" w:date="2022-08-14T20:35:00Z">
        <w:r>
          <w:t>Future discussion topics</w:t>
        </w:r>
      </w:ins>
      <w:ins w:id="3449" w:author="Bambi C" w:date="2022-08-14T16:01:00Z">
        <w:r w:rsidR="00254A7F">
          <w:t xml:space="preserve">: </w:t>
        </w:r>
      </w:ins>
    </w:p>
    <w:p w14:paraId="34A883E0" w14:textId="66F364FC" w:rsidR="00254A7F" w:rsidRDefault="00254A7F" w:rsidP="00A3487B">
      <w:pPr>
        <w:pStyle w:val="ListParagraph"/>
        <w:numPr>
          <w:ilvl w:val="0"/>
          <w:numId w:val="31"/>
        </w:numPr>
        <w:rPr>
          <w:ins w:id="3450" w:author="Bambi C" w:date="2022-08-14T16:02:00Z"/>
        </w:rPr>
        <w:pPrChange w:id="3451" w:author="Bambi C" w:date="2022-08-14T16:02:00Z">
          <w:pPr>
            <w:shd w:val="clear" w:color="auto" w:fill="EEE6F3" w:themeFill="accent1" w:themeFillTint="33"/>
          </w:pPr>
        </w:pPrChange>
      </w:pPr>
      <w:ins w:id="3452" w:author="Bambi C" w:date="2022-08-14T16:01:00Z">
        <w:r>
          <w:t xml:space="preserve">Workflow (e.g., GitHub) best practices – continuous integration / automation </w:t>
        </w:r>
      </w:ins>
    </w:p>
    <w:p w14:paraId="22A2BB35" w14:textId="3571CDA5" w:rsidR="00A3487B" w:rsidRDefault="00A3487B" w:rsidP="00A3487B">
      <w:pPr>
        <w:pStyle w:val="ListParagraph"/>
        <w:numPr>
          <w:ilvl w:val="0"/>
          <w:numId w:val="31"/>
        </w:numPr>
        <w:pPrChange w:id="3453" w:author="Bambi C" w:date="2022-08-14T16:02:00Z">
          <w:pPr>
            <w:shd w:val="clear" w:color="auto" w:fill="FFFF00"/>
          </w:pPr>
        </w:pPrChange>
      </w:pPr>
      <w:ins w:id="3454" w:author="Bambi C" w:date="2022-08-14T16:02:00Z">
        <w:r>
          <w:t>Built-in / automated logging functions vs. manually coding “log” functions</w:t>
        </w:r>
      </w:ins>
    </w:p>
    <w:p w14:paraId="70C0AA13" w14:textId="17A04EEC" w:rsidR="00333A9B" w:rsidRDefault="00333A9B" w:rsidP="009E33F3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62864726" w14:textId="759B3194" w:rsidR="00FE2010" w:rsidRDefault="00AC6C3C" w:rsidP="00C268DE">
      <w:pPr>
        <w:pStyle w:val="Heading1"/>
      </w:pPr>
      <w:bookmarkStart w:id="3455" w:name="_Toc108277488"/>
      <w:bookmarkStart w:id="3456" w:name="_Toc108277530"/>
      <w:bookmarkStart w:id="3457" w:name="_Toc108277583"/>
      <w:bookmarkStart w:id="3458" w:name="_Toc108277647"/>
      <w:bookmarkStart w:id="3459" w:name="_Toc108277681"/>
      <w:bookmarkStart w:id="3460" w:name="_Toc108277714"/>
      <w:bookmarkStart w:id="3461" w:name="_Toc108277818"/>
      <w:bookmarkStart w:id="3462" w:name="_Toc108278151"/>
      <w:bookmarkStart w:id="3463" w:name="_Toc108281150"/>
      <w:bookmarkStart w:id="3464" w:name="_Toc108284807"/>
      <w:bookmarkStart w:id="3465" w:name="_Toc108540092"/>
      <w:bookmarkStart w:id="3466" w:name="_Toc108540131"/>
      <w:bookmarkStart w:id="3467" w:name="_Toc108277489"/>
      <w:bookmarkStart w:id="3468" w:name="_Toc108277531"/>
      <w:bookmarkStart w:id="3469" w:name="_Toc108277584"/>
      <w:bookmarkStart w:id="3470" w:name="_Toc108277648"/>
      <w:bookmarkStart w:id="3471" w:name="_Toc108277682"/>
      <w:bookmarkStart w:id="3472" w:name="_Toc108277715"/>
      <w:bookmarkStart w:id="3473" w:name="_Toc108277819"/>
      <w:bookmarkStart w:id="3474" w:name="_Toc108278152"/>
      <w:bookmarkStart w:id="3475" w:name="_Toc108281151"/>
      <w:bookmarkStart w:id="3476" w:name="_Toc108284808"/>
      <w:bookmarkStart w:id="3477" w:name="_Toc108540093"/>
      <w:bookmarkStart w:id="3478" w:name="_Toc108540132"/>
      <w:bookmarkStart w:id="3479" w:name="_Toc108277492"/>
      <w:bookmarkStart w:id="3480" w:name="_Toc108277534"/>
      <w:bookmarkStart w:id="3481" w:name="_Toc108277587"/>
      <w:bookmarkStart w:id="3482" w:name="_Toc108277651"/>
      <w:bookmarkStart w:id="3483" w:name="_Toc108277685"/>
      <w:bookmarkStart w:id="3484" w:name="_Toc108277718"/>
      <w:bookmarkStart w:id="3485" w:name="_Toc108277822"/>
      <w:bookmarkStart w:id="3486" w:name="_Toc108278155"/>
      <w:bookmarkStart w:id="3487" w:name="_Toc108281154"/>
      <w:bookmarkStart w:id="3488" w:name="_Toc108284811"/>
      <w:bookmarkStart w:id="3489" w:name="_Toc108540096"/>
      <w:bookmarkStart w:id="3490" w:name="_Toc108540135"/>
      <w:bookmarkStart w:id="3491" w:name="_Toc111401817"/>
      <w:bookmarkEnd w:id="3455"/>
      <w:bookmarkEnd w:id="3456"/>
      <w:bookmarkEnd w:id="3457"/>
      <w:bookmarkEnd w:id="3458"/>
      <w:bookmarkEnd w:id="3459"/>
      <w:bookmarkEnd w:id="3460"/>
      <w:bookmarkEnd w:id="3461"/>
      <w:bookmarkEnd w:id="3462"/>
      <w:bookmarkEnd w:id="3463"/>
      <w:bookmarkEnd w:id="3464"/>
      <w:bookmarkEnd w:id="3465"/>
      <w:bookmarkEnd w:id="3466"/>
      <w:bookmarkEnd w:id="3467"/>
      <w:bookmarkEnd w:id="3468"/>
      <w:bookmarkEnd w:id="3469"/>
      <w:bookmarkEnd w:id="3470"/>
      <w:bookmarkEnd w:id="3471"/>
      <w:bookmarkEnd w:id="3472"/>
      <w:bookmarkEnd w:id="3473"/>
      <w:bookmarkEnd w:id="3474"/>
      <w:bookmarkEnd w:id="3475"/>
      <w:bookmarkEnd w:id="3476"/>
      <w:bookmarkEnd w:id="3477"/>
      <w:bookmarkEnd w:id="3478"/>
      <w:bookmarkEnd w:id="3479"/>
      <w:bookmarkEnd w:id="3480"/>
      <w:bookmarkEnd w:id="3481"/>
      <w:bookmarkEnd w:id="3482"/>
      <w:bookmarkEnd w:id="3483"/>
      <w:bookmarkEnd w:id="3484"/>
      <w:bookmarkEnd w:id="3485"/>
      <w:bookmarkEnd w:id="3486"/>
      <w:bookmarkEnd w:id="3487"/>
      <w:bookmarkEnd w:id="3488"/>
      <w:bookmarkEnd w:id="3489"/>
      <w:bookmarkEnd w:id="3490"/>
      <w:r w:rsidRPr="00C268DE">
        <w:lastRenderedPageBreak/>
        <w:t>References</w:t>
      </w:r>
      <w:bookmarkEnd w:id="3491"/>
    </w:p>
    <w:p w14:paraId="414ABA2D" w14:textId="194E17E1" w:rsidR="00C21E1B" w:rsidRDefault="00C21E1B" w:rsidP="000663EC">
      <w:pPr>
        <w:pStyle w:val="Heading2"/>
      </w:pPr>
      <w:bookmarkStart w:id="3492" w:name="_Toc111401818"/>
      <w:r>
        <w:t>Schema</w:t>
      </w:r>
      <w:bookmarkEnd w:id="3492"/>
    </w:p>
    <w:p w14:paraId="25C66298" w14:textId="4C7EE5F1" w:rsidR="001D21D7" w:rsidRDefault="001D21D7" w:rsidP="000663EC">
      <w:pPr>
        <w:pStyle w:val="Heading3"/>
      </w:pPr>
      <w:bookmarkStart w:id="3493" w:name="_Toc111401819"/>
      <w:r>
        <w:t>Books</w:t>
      </w:r>
      <w:bookmarkEnd w:id="3493"/>
    </w:p>
    <w:p w14:paraId="3CE9DD16" w14:textId="5D03FA79" w:rsidR="00C268DE" w:rsidRDefault="00C268DE" w:rsidP="001D08CA">
      <w:r>
        <w:t>“Quoted text</w:t>
      </w:r>
      <w:r w:rsidR="00354198">
        <w:t>“</w:t>
      </w:r>
      <w:r>
        <w:t xml:space="preserve"> </w:t>
      </w:r>
      <w:r w:rsidR="00BD51D0">
        <w:t>(Author Last name</w:t>
      </w:r>
      <w:r w:rsidR="00E25D87">
        <w:t xml:space="preserve"> </w:t>
      </w:r>
      <w:r w:rsidR="00BD51D0">
        <w:t>Author First name initial</w:t>
      </w:r>
      <w:r w:rsidR="00E25D87">
        <w:t>.</w:t>
      </w:r>
      <w:r w:rsidR="00BD51D0">
        <w:t>, Title of book, Publisher, Year published)</w:t>
      </w:r>
    </w:p>
    <w:p w14:paraId="7EB8ACF3" w14:textId="006A9533" w:rsidR="00745F06" w:rsidRDefault="001D21D7" w:rsidP="000663EC">
      <w:pPr>
        <w:pStyle w:val="Heading3"/>
      </w:pPr>
      <w:bookmarkStart w:id="3494" w:name="_Toc111401820"/>
      <w:r>
        <w:t>Website</w:t>
      </w:r>
      <w:r w:rsidR="001D08CA">
        <w:t>s</w:t>
      </w:r>
      <w:bookmarkEnd w:id="3494"/>
    </w:p>
    <w:p w14:paraId="1FC1272D" w14:textId="7CACEB64" w:rsidR="001D21D7" w:rsidRDefault="001D08CA" w:rsidP="001D08CA">
      <w:r>
        <w:t>“Quoted text</w:t>
      </w:r>
      <w:r w:rsidR="00354198">
        <w:t>“</w:t>
      </w:r>
      <w:r>
        <w:t xml:space="preserve"> </w:t>
      </w:r>
      <w:r w:rsidR="001D21D7">
        <w:t>(Website name, URL, yearAccessed</w:t>
      </w:r>
      <w:r w:rsidR="008A1C86">
        <w:t>)</w:t>
      </w:r>
      <w:r w:rsidR="001D21D7">
        <w:t xml:space="preserve"> (External site)</w:t>
      </w:r>
    </w:p>
    <w:p w14:paraId="047CA216" w14:textId="5709B007" w:rsidR="00330B87" w:rsidRDefault="00330B87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69ED7776" w14:textId="76076C0F" w:rsidR="001D21D7" w:rsidRDefault="0030501E" w:rsidP="000663EC">
      <w:pPr>
        <w:pStyle w:val="Heading2"/>
      </w:pPr>
      <w:bookmarkStart w:id="3495" w:name="_Toc111401821"/>
      <w:r>
        <w:t>Sources</w:t>
      </w:r>
      <w:bookmarkEnd w:id="3495"/>
    </w:p>
    <w:p w14:paraId="27D08563" w14:textId="3F888409" w:rsidR="0023365D" w:rsidRPr="009E33F3" w:rsidRDefault="0023365D" w:rsidP="001D21D7">
      <w:pPr>
        <w:rPr>
          <w:i/>
          <w:iCs w:val="0"/>
        </w:rPr>
      </w:pPr>
      <w:r w:rsidRPr="009E33F3">
        <w:rPr>
          <w:i/>
          <w:iCs w:val="0"/>
        </w:rPr>
        <w:t xml:space="preserve">Note: It is assumed that knowledge builds, therefore, duplicate sources already included in </w:t>
      </w:r>
      <w:r w:rsidR="00B54801">
        <w:rPr>
          <w:i/>
          <w:iCs w:val="0"/>
        </w:rPr>
        <w:t>prior assignments</w:t>
      </w:r>
      <w:r w:rsidRPr="009E33F3">
        <w:rPr>
          <w:i/>
          <w:iCs w:val="0"/>
        </w:rPr>
        <w:t xml:space="preserve"> have been removed</w:t>
      </w:r>
      <w:r w:rsidR="007C3FCD">
        <w:rPr>
          <w:i/>
          <w:iCs w:val="0"/>
        </w:rPr>
        <w:t xml:space="preserve"> – unless it has been directly referenced within </w:t>
      </w:r>
      <w:r w:rsidR="00B0458B">
        <w:rPr>
          <w:i/>
          <w:iCs w:val="0"/>
        </w:rPr>
        <w:t>this</w:t>
      </w:r>
      <w:r w:rsidR="007C3FCD">
        <w:rPr>
          <w:i/>
          <w:iCs w:val="0"/>
        </w:rPr>
        <w:t xml:space="preserve"> </w:t>
      </w:r>
      <w:r w:rsidR="00976FF6">
        <w:rPr>
          <w:i/>
          <w:iCs w:val="0"/>
        </w:rPr>
        <w:t>assignment</w:t>
      </w:r>
      <w:r w:rsidRPr="009E33F3">
        <w:rPr>
          <w:i/>
          <w:iCs w:val="0"/>
        </w:rPr>
        <w:t>.</w:t>
      </w:r>
    </w:p>
    <w:p w14:paraId="4B5DB4E8" w14:textId="1527B251" w:rsidR="00A67B1D" w:rsidRDefault="005006AC" w:rsidP="001D21D7">
      <w:r>
        <w:t>Sarabia R., A0</w:t>
      </w:r>
      <w:r w:rsidR="00E54BC9">
        <w:t>1</w:t>
      </w:r>
      <w:r>
        <w:t>-RSar.docx, Self-published, 2022</w:t>
      </w:r>
    </w:p>
    <w:p w14:paraId="5049AE24" w14:textId="6AF644AE" w:rsidR="00482238" w:rsidRDefault="00482238" w:rsidP="001D21D7">
      <w:r>
        <w:t>Sarabia R., A02-RSar.docx, Self-published, 2022</w:t>
      </w:r>
    </w:p>
    <w:p w14:paraId="35AC63DA" w14:textId="790E0927" w:rsidR="005006AC" w:rsidRDefault="00A67B1D" w:rsidP="001D21D7">
      <w:r>
        <w:t>Sarabia R., A03-RSar.docx, Self-published, 2022</w:t>
      </w:r>
    </w:p>
    <w:p w14:paraId="3D2F7494" w14:textId="2EFD1118" w:rsidR="00482238" w:rsidRDefault="00482238" w:rsidP="001D21D7">
      <w:r>
        <w:t>Sarabia R., A04-RSar.docx, Self-published, 2022</w:t>
      </w:r>
    </w:p>
    <w:p w14:paraId="388C4F13" w14:textId="46B8E485" w:rsidR="00BA272F" w:rsidRPr="005006AC" w:rsidRDefault="00BA272F" w:rsidP="001D21D7">
      <w:r>
        <w:t>Sarabia R., A05-RSar.docx, Self-published, 2022</w:t>
      </w:r>
    </w:p>
    <w:p w14:paraId="0BD5372F" w14:textId="40FBB3AA" w:rsidR="00976FF6" w:rsidRDefault="00123524" w:rsidP="001D21D7">
      <w:r>
        <w:t xml:space="preserve">JetBrains, </w:t>
      </w:r>
      <w:hyperlink r:id="rId24" w:history="1">
        <w:r w:rsidRPr="00F77B54">
          <w:rPr>
            <w:rStyle w:val="Hyperlink"/>
          </w:rPr>
          <w:t>https://www.jetbrains.com/help/pycharm/saving-and-reverting-changes.html</w:t>
        </w:r>
      </w:hyperlink>
      <w:r>
        <w:t>, 2022 (External site)</w:t>
      </w:r>
    </w:p>
    <w:p w14:paraId="0D92F7FB" w14:textId="77777777" w:rsidR="00976FF6" w:rsidRDefault="00976FF6" w:rsidP="00976FF6">
      <w:r>
        <w:t xml:space="preserve">JetBrains, </w:t>
      </w:r>
      <w:hyperlink r:id="rId25" w:anchor="df2e3bcf" w:history="1">
        <w:r w:rsidRPr="00F77B54">
          <w:rPr>
            <w:rStyle w:val="Hyperlink"/>
          </w:rPr>
          <w:t>https://www.jetbrains.com/</w:t>
        </w:r>
        <w:r w:rsidRPr="00F77B54">
          <w:rPr>
            <w:rStyle w:val="Hyperlink"/>
          </w:rPr>
          <w:t>h</w:t>
        </w:r>
        <w:r w:rsidRPr="00F77B54">
          <w:rPr>
            <w:rStyle w:val="Hyperlink"/>
          </w:rPr>
          <w:t>elp/pycharm/tutorial-code-quality-assistance-tips-and-tricks.html#df2e3bcf</w:t>
        </w:r>
      </w:hyperlink>
      <w:r>
        <w:t>, 2022 (External site)</w:t>
      </w:r>
    </w:p>
    <w:p w14:paraId="4A9F6B36" w14:textId="77777777" w:rsidR="00813255" w:rsidRDefault="00813255" w:rsidP="00976FF6"/>
    <w:p w14:paraId="58DB10B7" w14:textId="719C2FBB" w:rsidR="00A61BD1" w:rsidRDefault="00604DB0" w:rsidP="00604DB0">
      <w:r w:rsidRPr="00E54BC9">
        <w:t>Randall, R. _ Assignment0</w:t>
      </w:r>
      <w:r w:rsidR="00BA272F">
        <w:t>6</w:t>
      </w:r>
      <w:r w:rsidRPr="00E54BC9">
        <w:t>_instructions.docx, Self-published</w:t>
      </w:r>
      <w:r>
        <w:t>,</w:t>
      </w:r>
      <w:r w:rsidRPr="00E54BC9">
        <w:t xml:space="preserve"> 2019</w:t>
      </w:r>
    </w:p>
    <w:p w14:paraId="6AA4AA20" w14:textId="24350DF0" w:rsidR="00B3180C" w:rsidRDefault="00813255" w:rsidP="000141F0">
      <w:r w:rsidRPr="00B54865">
        <w:t>Randall R., _Mo</w:t>
      </w:r>
      <w:r>
        <w:t>d</w:t>
      </w:r>
      <w:r w:rsidR="00BA272F">
        <w:t>6</w:t>
      </w:r>
      <w:r w:rsidRPr="00B54865">
        <w:t>PythonProgrammingNotes.docx, Self-published, 2019</w:t>
      </w:r>
    </w:p>
    <w:p w14:paraId="3DACEC21" w14:textId="32626B3F" w:rsidR="006E5558" w:rsidRDefault="006E5558" w:rsidP="000141F0">
      <w:pPr>
        <w:rPr>
          <w:ins w:id="3496" w:author="Bambi C" w:date="2022-08-14T12:27:00Z"/>
        </w:rPr>
      </w:pPr>
      <w:r>
        <w:t xml:space="preserve">Randall R., </w:t>
      </w:r>
      <w:ins w:id="3497" w:author="Bambi C" w:date="2022-08-14T12:09:00Z">
        <w:r w:rsidR="00CB43EE" w:rsidRPr="00CB43EE">
          <w:t>Assigment06_Starter_updated.py</w:t>
        </w:r>
      </w:ins>
      <w:del w:id="3498" w:author="Bambi C" w:date="2022-08-14T12:09:00Z">
        <w:r w:rsidR="00FD404E" w:rsidRPr="00FD404E" w:rsidDel="00CB43EE">
          <w:delText>Assigment0</w:delText>
        </w:r>
      </w:del>
      <w:del w:id="3499" w:author="Bambi C" w:date="2022-08-14T12:08:00Z">
        <w:r w:rsidR="00FD404E" w:rsidRPr="00FD404E" w:rsidDel="00B4028A">
          <w:delText>5</w:delText>
        </w:r>
      </w:del>
      <w:del w:id="3500" w:author="Bambi C" w:date="2022-08-14T12:09:00Z">
        <w:r w:rsidR="00FD404E" w:rsidRPr="00FD404E" w:rsidDel="00CB43EE">
          <w:delText>_Starter.py</w:delText>
        </w:r>
      </w:del>
      <w:r w:rsidR="005D5B63">
        <w:t>, Self-published, 2022</w:t>
      </w:r>
    </w:p>
    <w:p w14:paraId="61C6C069" w14:textId="2768B11B" w:rsidR="00982DE0" w:rsidRDefault="00045BEB" w:rsidP="000141F0">
      <w:ins w:id="3501" w:author="Bambi C" w:date="2022-08-14T12:27:00Z">
        <w:r>
          <w:t xml:space="preserve">Randall R., </w:t>
        </w:r>
        <w:r w:rsidR="00982DE0" w:rsidRPr="00982DE0">
          <w:t>Assignment06-Updated-Answer.pdf</w:t>
        </w:r>
        <w:r>
          <w:t>, Self-published, 2022</w:t>
        </w:r>
      </w:ins>
    </w:p>
    <w:p w14:paraId="4D844524" w14:textId="377147AB" w:rsidR="00186137" w:rsidRDefault="00186137" w:rsidP="00BA272F"/>
    <w:p w14:paraId="5FE4423C" w14:textId="7685A0EC" w:rsidR="001D08CA" w:rsidRPr="00C268DE" w:rsidRDefault="00330B87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sectPr w:rsidR="001D08CA" w:rsidRPr="00C268DE" w:rsidSect="00745F06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D3457E" w14:textId="77777777" w:rsidR="002E6594" w:rsidRDefault="002E6594" w:rsidP="00355224">
      <w:pPr>
        <w:spacing w:after="0" w:line="240" w:lineRule="auto"/>
      </w:pPr>
      <w:r>
        <w:separator/>
      </w:r>
    </w:p>
  </w:endnote>
  <w:endnote w:type="continuationSeparator" w:id="0">
    <w:p w14:paraId="72E7DC94" w14:textId="77777777" w:rsidR="002E6594" w:rsidRDefault="002E6594" w:rsidP="003552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73D49" w14:textId="77777777" w:rsidR="004D593A" w:rsidRDefault="004D593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D65AD8" w14:textId="7958714E" w:rsidR="001D45FB" w:rsidRDefault="001D45FB" w:rsidP="009E33F3">
    <w:pPr>
      <w:pStyle w:val="Footer"/>
      <w:jc w:val="right"/>
      <w:rPr>
        <w:color w:val="AD84C6" w:themeColor="accent1"/>
      </w:rPr>
    </w:pPr>
    <w:r>
      <w:rPr>
        <w:color w:val="AD84C6" w:themeColor="accent1"/>
      </w:rPr>
      <w:t xml:space="preserve">Page </w:t>
    </w:r>
    <w:r>
      <w:rPr>
        <w:color w:val="AD84C6" w:themeColor="accent1"/>
      </w:rPr>
      <w:fldChar w:fldCharType="begin"/>
    </w:r>
    <w:r>
      <w:rPr>
        <w:color w:val="AD84C6" w:themeColor="accent1"/>
      </w:rPr>
      <w:instrText xml:space="preserve"> PAGE  \* Arabic  \* MERGEFORMAT </w:instrText>
    </w:r>
    <w:r>
      <w:rPr>
        <w:color w:val="AD84C6" w:themeColor="accent1"/>
      </w:rPr>
      <w:fldChar w:fldCharType="separate"/>
    </w:r>
    <w:r>
      <w:rPr>
        <w:noProof/>
        <w:color w:val="AD84C6" w:themeColor="accent1"/>
      </w:rPr>
      <w:t>2</w:t>
    </w:r>
    <w:r>
      <w:rPr>
        <w:color w:val="AD84C6" w:themeColor="accent1"/>
      </w:rPr>
      <w:fldChar w:fldCharType="end"/>
    </w:r>
    <w:r>
      <w:rPr>
        <w:color w:val="AD84C6" w:themeColor="accent1"/>
      </w:rPr>
      <w:t xml:space="preserve"> of </w:t>
    </w:r>
    <w:r>
      <w:rPr>
        <w:color w:val="AD84C6" w:themeColor="accent1"/>
      </w:rPr>
      <w:fldChar w:fldCharType="begin"/>
    </w:r>
    <w:r>
      <w:rPr>
        <w:color w:val="AD84C6" w:themeColor="accent1"/>
      </w:rPr>
      <w:instrText xml:space="preserve"> NUMPAGES  \* Arabic  \* MERGEFORMAT </w:instrText>
    </w:r>
    <w:r>
      <w:rPr>
        <w:color w:val="AD84C6" w:themeColor="accent1"/>
      </w:rPr>
      <w:fldChar w:fldCharType="separate"/>
    </w:r>
    <w:r>
      <w:rPr>
        <w:noProof/>
        <w:color w:val="AD84C6" w:themeColor="accent1"/>
      </w:rPr>
      <w:t>2</w:t>
    </w:r>
    <w:r>
      <w:rPr>
        <w:color w:val="AD84C6" w:themeColor="accent1"/>
      </w:rPr>
      <w:fldChar w:fldCharType="end"/>
    </w:r>
  </w:p>
  <w:p w14:paraId="05AE61E1" w14:textId="77777777" w:rsidR="00355224" w:rsidRDefault="0035522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E5904F" w14:textId="77777777" w:rsidR="004D593A" w:rsidRDefault="004D593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FB95D7" w14:textId="77777777" w:rsidR="002E6594" w:rsidRDefault="002E6594" w:rsidP="00355224">
      <w:pPr>
        <w:spacing w:after="0" w:line="240" w:lineRule="auto"/>
      </w:pPr>
      <w:r>
        <w:separator/>
      </w:r>
    </w:p>
  </w:footnote>
  <w:footnote w:type="continuationSeparator" w:id="0">
    <w:p w14:paraId="09206E43" w14:textId="77777777" w:rsidR="002E6594" w:rsidRDefault="002E6594" w:rsidP="003552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BE121F" w14:textId="77777777" w:rsidR="00355224" w:rsidRDefault="0035522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AC890C" w14:textId="77777777" w:rsidR="00355224" w:rsidRDefault="0035522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2F770F" w14:textId="77777777" w:rsidR="00355224" w:rsidRDefault="0035522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D1BD8"/>
    <w:multiLevelType w:val="hybridMultilevel"/>
    <w:tmpl w:val="116CC3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944570"/>
    <w:multiLevelType w:val="hybridMultilevel"/>
    <w:tmpl w:val="D7C0869C"/>
    <w:lvl w:ilvl="0" w:tplc="CC2075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DC5224"/>
    <w:multiLevelType w:val="hybridMultilevel"/>
    <w:tmpl w:val="0CA0BE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168792B"/>
    <w:multiLevelType w:val="hybridMultilevel"/>
    <w:tmpl w:val="56F44EE8"/>
    <w:lvl w:ilvl="0" w:tplc="D07E25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BC1BBE"/>
    <w:multiLevelType w:val="hybridMultilevel"/>
    <w:tmpl w:val="134E06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FC2F37"/>
    <w:multiLevelType w:val="hybridMultilevel"/>
    <w:tmpl w:val="FFD06E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961A3D"/>
    <w:multiLevelType w:val="hybridMultilevel"/>
    <w:tmpl w:val="83F61CB8"/>
    <w:lvl w:ilvl="0" w:tplc="D7BE50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B779D4"/>
    <w:multiLevelType w:val="hybridMultilevel"/>
    <w:tmpl w:val="D35E55F4"/>
    <w:lvl w:ilvl="0" w:tplc="EBDAC2E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3C2504"/>
    <w:multiLevelType w:val="hybridMultilevel"/>
    <w:tmpl w:val="8430C51E"/>
    <w:lvl w:ilvl="0" w:tplc="47F88636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D41230"/>
    <w:multiLevelType w:val="hybridMultilevel"/>
    <w:tmpl w:val="411C347E"/>
    <w:lvl w:ilvl="0" w:tplc="AC7CC59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D639E5"/>
    <w:multiLevelType w:val="hybridMultilevel"/>
    <w:tmpl w:val="B0D095AE"/>
    <w:lvl w:ilvl="0" w:tplc="290C20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6921EC"/>
    <w:multiLevelType w:val="hybridMultilevel"/>
    <w:tmpl w:val="142E6680"/>
    <w:lvl w:ilvl="0" w:tplc="1CD20C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086C3B"/>
    <w:multiLevelType w:val="hybridMultilevel"/>
    <w:tmpl w:val="D0E224FA"/>
    <w:lvl w:ilvl="0" w:tplc="726618F2">
      <w:start w:val="8"/>
      <w:numFmt w:val="bullet"/>
      <w:lvlText w:val="•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005644"/>
    <w:multiLevelType w:val="hybridMultilevel"/>
    <w:tmpl w:val="929AA4D6"/>
    <w:lvl w:ilvl="0" w:tplc="290C20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155749"/>
    <w:multiLevelType w:val="hybridMultilevel"/>
    <w:tmpl w:val="6E985682"/>
    <w:lvl w:ilvl="0" w:tplc="D07E25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BF3408"/>
    <w:multiLevelType w:val="multilevel"/>
    <w:tmpl w:val="9C34FC94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i w:val="0"/>
        <w:iCs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i w:val="0"/>
        <w:iCs w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i w:val="0"/>
        <w:iCs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3CD74C6A"/>
    <w:multiLevelType w:val="hybridMultilevel"/>
    <w:tmpl w:val="6D46A4E4"/>
    <w:lvl w:ilvl="0" w:tplc="9FEEE6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430272"/>
    <w:multiLevelType w:val="hybridMultilevel"/>
    <w:tmpl w:val="185A8F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5924063"/>
    <w:multiLevelType w:val="hybridMultilevel"/>
    <w:tmpl w:val="6E80BF1E"/>
    <w:lvl w:ilvl="0" w:tplc="47F88636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0" w:hanging="360"/>
      </w:pPr>
    </w:lvl>
    <w:lvl w:ilvl="2" w:tplc="0409001B" w:tentative="1">
      <w:start w:val="1"/>
      <w:numFmt w:val="lowerRoman"/>
      <w:lvlText w:val="%3."/>
      <w:lvlJc w:val="right"/>
      <w:pPr>
        <w:ind w:left="2360" w:hanging="180"/>
      </w:pPr>
    </w:lvl>
    <w:lvl w:ilvl="3" w:tplc="0409000F" w:tentative="1">
      <w:start w:val="1"/>
      <w:numFmt w:val="decimal"/>
      <w:lvlText w:val="%4."/>
      <w:lvlJc w:val="left"/>
      <w:pPr>
        <w:ind w:left="3080" w:hanging="360"/>
      </w:pPr>
    </w:lvl>
    <w:lvl w:ilvl="4" w:tplc="04090019" w:tentative="1">
      <w:start w:val="1"/>
      <w:numFmt w:val="lowerLetter"/>
      <w:lvlText w:val="%5."/>
      <w:lvlJc w:val="left"/>
      <w:pPr>
        <w:ind w:left="3800" w:hanging="360"/>
      </w:pPr>
    </w:lvl>
    <w:lvl w:ilvl="5" w:tplc="0409001B" w:tentative="1">
      <w:start w:val="1"/>
      <w:numFmt w:val="lowerRoman"/>
      <w:lvlText w:val="%6."/>
      <w:lvlJc w:val="right"/>
      <w:pPr>
        <w:ind w:left="4520" w:hanging="180"/>
      </w:pPr>
    </w:lvl>
    <w:lvl w:ilvl="6" w:tplc="0409000F" w:tentative="1">
      <w:start w:val="1"/>
      <w:numFmt w:val="decimal"/>
      <w:lvlText w:val="%7."/>
      <w:lvlJc w:val="left"/>
      <w:pPr>
        <w:ind w:left="5240" w:hanging="360"/>
      </w:pPr>
    </w:lvl>
    <w:lvl w:ilvl="7" w:tplc="04090019" w:tentative="1">
      <w:start w:val="1"/>
      <w:numFmt w:val="lowerLetter"/>
      <w:lvlText w:val="%8."/>
      <w:lvlJc w:val="left"/>
      <w:pPr>
        <w:ind w:left="5960" w:hanging="360"/>
      </w:pPr>
    </w:lvl>
    <w:lvl w:ilvl="8" w:tplc="04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19" w15:restartNumberingAfterBreak="0">
    <w:nsid w:val="4B861EC6"/>
    <w:multiLevelType w:val="hybridMultilevel"/>
    <w:tmpl w:val="7CF680C6"/>
    <w:lvl w:ilvl="0" w:tplc="63CABAC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8724670"/>
    <w:multiLevelType w:val="hybridMultilevel"/>
    <w:tmpl w:val="4E685FCA"/>
    <w:lvl w:ilvl="0" w:tplc="767AAA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DCA6A6C"/>
    <w:multiLevelType w:val="hybridMultilevel"/>
    <w:tmpl w:val="116CC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31385E"/>
    <w:multiLevelType w:val="hybridMultilevel"/>
    <w:tmpl w:val="A6127140"/>
    <w:lvl w:ilvl="0" w:tplc="EBD4CB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2A7612E"/>
    <w:multiLevelType w:val="hybridMultilevel"/>
    <w:tmpl w:val="4C62B9AC"/>
    <w:lvl w:ilvl="0" w:tplc="E8DA9B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2E537D8"/>
    <w:multiLevelType w:val="hybridMultilevel"/>
    <w:tmpl w:val="7E282512"/>
    <w:lvl w:ilvl="0" w:tplc="726618F2">
      <w:start w:val="8"/>
      <w:numFmt w:val="bullet"/>
      <w:lvlText w:val="•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3B7383C"/>
    <w:multiLevelType w:val="hybridMultilevel"/>
    <w:tmpl w:val="929AA4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F2369A"/>
    <w:multiLevelType w:val="hybridMultilevel"/>
    <w:tmpl w:val="CDC0FACE"/>
    <w:lvl w:ilvl="0" w:tplc="726618F2">
      <w:start w:val="8"/>
      <w:numFmt w:val="bullet"/>
      <w:lvlText w:val="•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E0C1394"/>
    <w:multiLevelType w:val="hybridMultilevel"/>
    <w:tmpl w:val="F0FCAAC4"/>
    <w:lvl w:ilvl="0" w:tplc="0DC6B49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1E170E"/>
    <w:multiLevelType w:val="hybridMultilevel"/>
    <w:tmpl w:val="426EDE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E44BCC"/>
    <w:multiLevelType w:val="hybridMultilevel"/>
    <w:tmpl w:val="116CC3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FCE60D7"/>
    <w:multiLevelType w:val="hybridMultilevel"/>
    <w:tmpl w:val="C728076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968894504">
    <w:abstractNumId w:val="15"/>
  </w:num>
  <w:num w:numId="2" w16cid:durableId="482701473">
    <w:abstractNumId w:val="15"/>
  </w:num>
  <w:num w:numId="3" w16cid:durableId="1290091823">
    <w:abstractNumId w:val="7"/>
  </w:num>
  <w:num w:numId="4" w16cid:durableId="1067070108">
    <w:abstractNumId w:val="16"/>
  </w:num>
  <w:num w:numId="5" w16cid:durableId="1845171008">
    <w:abstractNumId w:val="20"/>
  </w:num>
  <w:num w:numId="6" w16cid:durableId="778138801">
    <w:abstractNumId w:val="23"/>
  </w:num>
  <w:num w:numId="7" w16cid:durableId="1791898944">
    <w:abstractNumId w:val="11"/>
  </w:num>
  <w:num w:numId="8" w16cid:durableId="754086022">
    <w:abstractNumId w:val="27"/>
  </w:num>
  <w:num w:numId="9" w16cid:durableId="122046883">
    <w:abstractNumId w:val="19"/>
  </w:num>
  <w:num w:numId="10" w16cid:durableId="825167756">
    <w:abstractNumId w:val="13"/>
  </w:num>
  <w:num w:numId="11" w16cid:durableId="558322946">
    <w:abstractNumId w:val="25"/>
  </w:num>
  <w:num w:numId="12" w16cid:durableId="1524248621">
    <w:abstractNumId w:val="10"/>
  </w:num>
  <w:num w:numId="13" w16cid:durableId="1979994393">
    <w:abstractNumId w:val="28"/>
  </w:num>
  <w:num w:numId="14" w16cid:durableId="612323985">
    <w:abstractNumId w:val="21"/>
  </w:num>
  <w:num w:numId="15" w16cid:durableId="120346516">
    <w:abstractNumId w:val="29"/>
  </w:num>
  <w:num w:numId="16" w16cid:durableId="1145666066">
    <w:abstractNumId w:val="9"/>
  </w:num>
  <w:num w:numId="17" w16cid:durableId="1932469360">
    <w:abstractNumId w:val="5"/>
  </w:num>
  <w:num w:numId="18" w16cid:durableId="803431493">
    <w:abstractNumId w:val="2"/>
  </w:num>
  <w:num w:numId="19" w16cid:durableId="1578320742">
    <w:abstractNumId w:val="26"/>
  </w:num>
  <w:num w:numId="20" w16cid:durableId="1161896184">
    <w:abstractNumId w:val="30"/>
  </w:num>
  <w:num w:numId="21" w16cid:durableId="1237712929">
    <w:abstractNumId w:val="12"/>
  </w:num>
  <w:num w:numId="22" w16cid:durableId="1754006929">
    <w:abstractNumId w:val="17"/>
  </w:num>
  <w:num w:numId="23" w16cid:durableId="388070122">
    <w:abstractNumId w:val="24"/>
  </w:num>
  <w:num w:numId="24" w16cid:durableId="1671831640">
    <w:abstractNumId w:val="22"/>
  </w:num>
  <w:num w:numId="25" w16cid:durableId="1720593289">
    <w:abstractNumId w:val="0"/>
  </w:num>
  <w:num w:numId="26" w16cid:durableId="897671050">
    <w:abstractNumId w:val="1"/>
  </w:num>
  <w:num w:numId="27" w16cid:durableId="2075472456">
    <w:abstractNumId w:val="18"/>
  </w:num>
  <w:num w:numId="28" w16cid:durableId="763769616">
    <w:abstractNumId w:val="8"/>
  </w:num>
  <w:num w:numId="29" w16cid:durableId="129596373">
    <w:abstractNumId w:val="6"/>
  </w:num>
  <w:num w:numId="30" w16cid:durableId="688024458">
    <w:abstractNumId w:val="14"/>
  </w:num>
  <w:num w:numId="31" w16cid:durableId="740450510">
    <w:abstractNumId w:val="4"/>
  </w:num>
  <w:num w:numId="32" w16cid:durableId="486673598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Bambi C">
    <w15:presenceInfo w15:providerId="Windows Live" w15:userId="7e18731d7b74bff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displayBackgroundShape/>
  <w:trackRevision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11C72"/>
    <w:rsid w:val="00003960"/>
    <w:rsid w:val="00003AF7"/>
    <w:rsid w:val="00006C6A"/>
    <w:rsid w:val="000105A7"/>
    <w:rsid w:val="00011A5B"/>
    <w:rsid w:val="00011F62"/>
    <w:rsid w:val="000127AD"/>
    <w:rsid w:val="000140D4"/>
    <w:rsid w:val="000141F0"/>
    <w:rsid w:val="00015812"/>
    <w:rsid w:val="000158B9"/>
    <w:rsid w:val="00016DFF"/>
    <w:rsid w:val="0001737B"/>
    <w:rsid w:val="000174BD"/>
    <w:rsid w:val="00017D35"/>
    <w:rsid w:val="00021BC5"/>
    <w:rsid w:val="00021FB8"/>
    <w:rsid w:val="000241A6"/>
    <w:rsid w:val="00024C6F"/>
    <w:rsid w:val="00026431"/>
    <w:rsid w:val="000271DD"/>
    <w:rsid w:val="00027850"/>
    <w:rsid w:val="00030CFE"/>
    <w:rsid w:val="0003124F"/>
    <w:rsid w:val="00032692"/>
    <w:rsid w:val="00036115"/>
    <w:rsid w:val="00036A0D"/>
    <w:rsid w:val="00036F17"/>
    <w:rsid w:val="00037B5C"/>
    <w:rsid w:val="000405C5"/>
    <w:rsid w:val="000409F2"/>
    <w:rsid w:val="0004247F"/>
    <w:rsid w:val="000429E2"/>
    <w:rsid w:val="00043A0E"/>
    <w:rsid w:val="00045BEB"/>
    <w:rsid w:val="00047D57"/>
    <w:rsid w:val="00050714"/>
    <w:rsid w:val="00051742"/>
    <w:rsid w:val="000517F5"/>
    <w:rsid w:val="000527C0"/>
    <w:rsid w:val="00053F74"/>
    <w:rsid w:val="000556DF"/>
    <w:rsid w:val="00055CB7"/>
    <w:rsid w:val="00056699"/>
    <w:rsid w:val="00056FF9"/>
    <w:rsid w:val="00057C0A"/>
    <w:rsid w:val="000606C4"/>
    <w:rsid w:val="00060701"/>
    <w:rsid w:val="0006401D"/>
    <w:rsid w:val="000645D8"/>
    <w:rsid w:val="00064F29"/>
    <w:rsid w:val="000662C5"/>
    <w:rsid w:val="000663EC"/>
    <w:rsid w:val="000674EF"/>
    <w:rsid w:val="00070E8A"/>
    <w:rsid w:val="00070F9D"/>
    <w:rsid w:val="000712D9"/>
    <w:rsid w:val="000723B0"/>
    <w:rsid w:val="000733BE"/>
    <w:rsid w:val="00073C06"/>
    <w:rsid w:val="00074903"/>
    <w:rsid w:val="000750B3"/>
    <w:rsid w:val="00076B1B"/>
    <w:rsid w:val="00077211"/>
    <w:rsid w:val="000778C0"/>
    <w:rsid w:val="00077AD1"/>
    <w:rsid w:val="00077E1D"/>
    <w:rsid w:val="00077EE9"/>
    <w:rsid w:val="00081A80"/>
    <w:rsid w:val="00081CE6"/>
    <w:rsid w:val="000825B6"/>
    <w:rsid w:val="000831B6"/>
    <w:rsid w:val="00083C61"/>
    <w:rsid w:val="000846C4"/>
    <w:rsid w:val="0008684E"/>
    <w:rsid w:val="00086977"/>
    <w:rsid w:val="00086DB1"/>
    <w:rsid w:val="00087902"/>
    <w:rsid w:val="00090011"/>
    <w:rsid w:val="000909DF"/>
    <w:rsid w:val="00091212"/>
    <w:rsid w:val="000956EC"/>
    <w:rsid w:val="000958C5"/>
    <w:rsid w:val="000960D1"/>
    <w:rsid w:val="0009642C"/>
    <w:rsid w:val="00096F9A"/>
    <w:rsid w:val="000A0A4E"/>
    <w:rsid w:val="000A1D2B"/>
    <w:rsid w:val="000A2050"/>
    <w:rsid w:val="000A2B26"/>
    <w:rsid w:val="000A2EC7"/>
    <w:rsid w:val="000A514E"/>
    <w:rsid w:val="000A53CF"/>
    <w:rsid w:val="000A570C"/>
    <w:rsid w:val="000A659E"/>
    <w:rsid w:val="000A72E6"/>
    <w:rsid w:val="000A7AC0"/>
    <w:rsid w:val="000A7C65"/>
    <w:rsid w:val="000B09E2"/>
    <w:rsid w:val="000B0EE5"/>
    <w:rsid w:val="000B105A"/>
    <w:rsid w:val="000B1E7B"/>
    <w:rsid w:val="000B2317"/>
    <w:rsid w:val="000B4400"/>
    <w:rsid w:val="000B5654"/>
    <w:rsid w:val="000B656F"/>
    <w:rsid w:val="000B6580"/>
    <w:rsid w:val="000B7B31"/>
    <w:rsid w:val="000C0735"/>
    <w:rsid w:val="000C0828"/>
    <w:rsid w:val="000C0D6B"/>
    <w:rsid w:val="000C20AC"/>
    <w:rsid w:val="000C2D32"/>
    <w:rsid w:val="000C419E"/>
    <w:rsid w:val="000C4504"/>
    <w:rsid w:val="000C62A3"/>
    <w:rsid w:val="000C67EE"/>
    <w:rsid w:val="000C6B46"/>
    <w:rsid w:val="000C78EE"/>
    <w:rsid w:val="000C7AC0"/>
    <w:rsid w:val="000D0791"/>
    <w:rsid w:val="000D0F11"/>
    <w:rsid w:val="000D1307"/>
    <w:rsid w:val="000D1A92"/>
    <w:rsid w:val="000D5286"/>
    <w:rsid w:val="000D5D03"/>
    <w:rsid w:val="000D67A3"/>
    <w:rsid w:val="000D71A3"/>
    <w:rsid w:val="000E0F3A"/>
    <w:rsid w:val="000E1822"/>
    <w:rsid w:val="000E1CAA"/>
    <w:rsid w:val="000E3C15"/>
    <w:rsid w:val="000E43DA"/>
    <w:rsid w:val="000E666D"/>
    <w:rsid w:val="000E6824"/>
    <w:rsid w:val="000E788F"/>
    <w:rsid w:val="000F04C2"/>
    <w:rsid w:val="000F160E"/>
    <w:rsid w:val="000F3022"/>
    <w:rsid w:val="000F38C0"/>
    <w:rsid w:val="000F45E7"/>
    <w:rsid w:val="000F536D"/>
    <w:rsid w:val="000F53A1"/>
    <w:rsid w:val="000F5FC4"/>
    <w:rsid w:val="000F6B2B"/>
    <w:rsid w:val="00100D41"/>
    <w:rsid w:val="00100D9F"/>
    <w:rsid w:val="001012A0"/>
    <w:rsid w:val="00101343"/>
    <w:rsid w:val="00101DB4"/>
    <w:rsid w:val="001031C9"/>
    <w:rsid w:val="00103223"/>
    <w:rsid w:val="00103E0D"/>
    <w:rsid w:val="001047A4"/>
    <w:rsid w:val="0010569F"/>
    <w:rsid w:val="00105D3E"/>
    <w:rsid w:val="00106B58"/>
    <w:rsid w:val="00107292"/>
    <w:rsid w:val="00110E5E"/>
    <w:rsid w:val="0011102B"/>
    <w:rsid w:val="001124E4"/>
    <w:rsid w:val="00114164"/>
    <w:rsid w:val="00115C13"/>
    <w:rsid w:val="0011610A"/>
    <w:rsid w:val="00116A1E"/>
    <w:rsid w:val="00117252"/>
    <w:rsid w:val="00122BCC"/>
    <w:rsid w:val="00122CBE"/>
    <w:rsid w:val="00123524"/>
    <w:rsid w:val="00123796"/>
    <w:rsid w:val="00124285"/>
    <w:rsid w:val="00124481"/>
    <w:rsid w:val="0012478B"/>
    <w:rsid w:val="001249DB"/>
    <w:rsid w:val="00124ED6"/>
    <w:rsid w:val="00125029"/>
    <w:rsid w:val="0012556D"/>
    <w:rsid w:val="00125D93"/>
    <w:rsid w:val="0012628C"/>
    <w:rsid w:val="001265E7"/>
    <w:rsid w:val="00126F9E"/>
    <w:rsid w:val="001273E2"/>
    <w:rsid w:val="00130AB7"/>
    <w:rsid w:val="00131348"/>
    <w:rsid w:val="0013169E"/>
    <w:rsid w:val="001316F6"/>
    <w:rsid w:val="001316F7"/>
    <w:rsid w:val="00133A48"/>
    <w:rsid w:val="00133BDE"/>
    <w:rsid w:val="00133C36"/>
    <w:rsid w:val="00133F46"/>
    <w:rsid w:val="00134144"/>
    <w:rsid w:val="001343C7"/>
    <w:rsid w:val="00134B70"/>
    <w:rsid w:val="001354F7"/>
    <w:rsid w:val="0013688A"/>
    <w:rsid w:val="0013741B"/>
    <w:rsid w:val="0013753A"/>
    <w:rsid w:val="001379F7"/>
    <w:rsid w:val="00137DA4"/>
    <w:rsid w:val="00141F50"/>
    <w:rsid w:val="00142BBA"/>
    <w:rsid w:val="001453A0"/>
    <w:rsid w:val="00146379"/>
    <w:rsid w:val="0015030D"/>
    <w:rsid w:val="00150D03"/>
    <w:rsid w:val="00151040"/>
    <w:rsid w:val="00151A75"/>
    <w:rsid w:val="0015242C"/>
    <w:rsid w:val="00152C95"/>
    <w:rsid w:val="00153794"/>
    <w:rsid w:val="00153E25"/>
    <w:rsid w:val="00154AF0"/>
    <w:rsid w:val="00154AF2"/>
    <w:rsid w:val="00155551"/>
    <w:rsid w:val="001574B1"/>
    <w:rsid w:val="00161B99"/>
    <w:rsid w:val="00162951"/>
    <w:rsid w:val="00164211"/>
    <w:rsid w:val="00164C2B"/>
    <w:rsid w:val="0016547E"/>
    <w:rsid w:val="00170FF0"/>
    <w:rsid w:val="00172369"/>
    <w:rsid w:val="00173DC4"/>
    <w:rsid w:val="00175519"/>
    <w:rsid w:val="001756BB"/>
    <w:rsid w:val="001762BE"/>
    <w:rsid w:val="00177D14"/>
    <w:rsid w:val="001805A0"/>
    <w:rsid w:val="00180B1F"/>
    <w:rsid w:val="0018108B"/>
    <w:rsid w:val="0018354F"/>
    <w:rsid w:val="00183CDB"/>
    <w:rsid w:val="00184B16"/>
    <w:rsid w:val="0018586B"/>
    <w:rsid w:val="0018594F"/>
    <w:rsid w:val="00186137"/>
    <w:rsid w:val="0018624F"/>
    <w:rsid w:val="001872C9"/>
    <w:rsid w:val="00187A0B"/>
    <w:rsid w:val="00190777"/>
    <w:rsid w:val="00190CE2"/>
    <w:rsid w:val="00191109"/>
    <w:rsid w:val="00191929"/>
    <w:rsid w:val="00191F21"/>
    <w:rsid w:val="0019299B"/>
    <w:rsid w:val="00194A0F"/>
    <w:rsid w:val="00194FE5"/>
    <w:rsid w:val="0019562D"/>
    <w:rsid w:val="00196155"/>
    <w:rsid w:val="00197A11"/>
    <w:rsid w:val="00197C50"/>
    <w:rsid w:val="001A3603"/>
    <w:rsid w:val="001A3F26"/>
    <w:rsid w:val="001A3FF5"/>
    <w:rsid w:val="001A4383"/>
    <w:rsid w:val="001A52E0"/>
    <w:rsid w:val="001A5D44"/>
    <w:rsid w:val="001A6CAC"/>
    <w:rsid w:val="001A7031"/>
    <w:rsid w:val="001A76B3"/>
    <w:rsid w:val="001B05B4"/>
    <w:rsid w:val="001B1562"/>
    <w:rsid w:val="001B1B67"/>
    <w:rsid w:val="001B32E6"/>
    <w:rsid w:val="001B4B1A"/>
    <w:rsid w:val="001B519B"/>
    <w:rsid w:val="001B53BF"/>
    <w:rsid w:val="001B61F8"/>
    <w:rsid w:val="001B730C"/>
    <w:rsid w:val="001C0786"/>
    <w:rsid w:val="001C09DC"/>
    <w:rsid w:val="001C1663"/>
    <w:rsid w:val="001C307A"/>
    <w:rsid w:val="001C36E6"/>
    <w:rsid w:val="001C391F"/>
    <w:rsid w:val="001C47CB"/>
    <w:rsid w:val="001C6112"/>
    <w:rsid w:val="001D08CA"/>
    <w:rsid w:val="001D0E40"/>
    <w:rsid w:val="001D1DCD"/>
    <w:rsid w:val="001D21D7"/>
    <w:rsid w:val="001D31C2"/>
    <w:rsid w:val="001D354E"/>
    <w:rsid w:val="001D45FB"/>
    <w:rsid w:val="001D58AB"/>
    <w:rsid w:val="001D6892"/>
    <w:rsid w:val="001D7E49"/>
    <w:rsid w:val="001E0418"/>
    <w:rsid w:val="001E2893"/>
    <w:rsid w:val="001E2FE1"/>
    <w:rsid w:val="001E328C"/>
    <w:rsid w:val="001E4426"/>
    <w:rsid w:val="001E54FE"/>
    <w:rsid w:val="001E5C41"/>
    <w:rsid w:val="001E75C3"/>
    <w:rsid w:val="001E7CE5"/>
    <w:rsid w:val="001F0F49"/>
    <w:rsid w:val="001F175A"/>
    <w:rsid w:val="001F1CED"/>
    <w:rsid w:val="001F25B4"/>
    <w:rsid w:val="001F2B34"/>
    <w:rsid w:val="001F2F5A"/>
    <w:rsid w:val="001F32BE"/>
    <w:rsid w:val="001F36BC"/>
    <w:rsid w:val="001F47BA"/>
    <w:rsid w:val="001F4DD1"/>
    <w:rsid w:val="001F6C15"/>
    <w:rsid w:val="001F6C7D"/>
    <w:rsid w:val="001F78B8"/>
    <w:rsid w:val="00200FD8"/>
    <w:rsid w:val="00201B8F"/>
    <w:rsid w:val="00202024"/>
    <w:rsid w:val="00202807"/>
    <w:rsid w:val="00202921"/>
    <w:rsid w:val="00204115"/>
    <w:rsid w:val="00205C67"/>
    <w:rsid w:val="00205D9B"/>
    <w:rsid w:val="00205FFF"/>
    <w:rsid w:val="0020645C"/>
    <w:rsid w:val="00206755"/>
    <w:rsid w:val="00206B93"/>
    <w:rsid w:val="00206DF8"/>
    <w:rsid w:val="00207EB3"/>
    <w:rsid w:val="00210D77"/>
    <w:rsid w:val="00211810"/>
    <w:rsid w:val="00211A9C"/>
    <w:rsid w:val="00215909"/>
    <w:rsid w:val="00216B22"/>
    <w:rsid w:val="00216DE9"/>
    <w:rsid w:val="00221227"/>
    <w:rsid w:val="00221686"/>
    <w:rsid w:val="002216AB"/>
    <w:rsid w:val="00221855"/>
    <w:rsid w:val="00222AB2"/>
    <w:rsid w:val="0022456D"/>
    <w:rsid w:val="002247B2"/>
    <w:rsid w:val="00224A5A"/>
    <w:rsid w:val="0022708E"/>
    <w:rsid w:val="002302D8"/>
    <w:rsid w:val="00231720"/>
    <w:rsid w:val="00231E69"/>
    <w:rsid w:val="002324CB"/>
    <w:rsid w:val="002326A6"/>
    <w:rsid w:val="00232E65"/>
    <w:rsid w:val="0023316C"/>
    <w:rsid w:val="0023328C"/>
    <w:rsid w:val="0023365D"/>
    <w:rsid w:val="00235087"/>
    <w:rsid w:val="002353C4"/>
    <w:rsid w:val="00236D19"/>
    <w:rsid w:val="002406A9"/>
    <w:rsid w:val="00242EE1"/>
    <w:rsid w:val="00242FE7"/>
    <w:rsid w:val="002437E1"/>
    <w:rsid w:val="00243893"/>
    <w:rsid w:val="00244478"/>
    <w:rsid w:val="00244ADC"/>
    <w:rsid w:val="00245892"/>
    <w:rsid w:val="00245E0B"/>
    <w:rsid w:val="002462EA"/>
    <w:rsid w:val="002464C0"/>
    <w:rsid w:val="00247C46"/>
    <w:rsid w:val="00250DE3"/>
    <w:rsid w:val="002510F1"/>
    <w:rsid w:val="00251D18"/>
    <w:rsid w:val="0025296A"/>
    <w:rsid w:val="00253067"/>
    <w:rsid w:val="00254A7F"/>
    <w:rsid w:val="00254AF6"/>
    <w:rsid w:val="00254FB7"/>
    <w:rsid w:val="002600B7"/>
    <w:rsid w:val="00260FC6"/>
    <w:rsid w:val="00261514"/>
    <w:rsid w:val="00261CA4"/>
    <w:rsid w:val="002620F3"/>
    <w:rsid w:val="00263378"/>
    <w:rsid w:val="00265303"/>
    <w:rsid w:val="00266704"/>
    <w:rsid w:val="0026680A"/>
    <w:rsid w:val="0026689D"/>
    <w:rsid w:val="00270C38"/>
    <w:rsid w:val="0027121E"/>
    <w:rsid w:val="00271818"/>
    <w:rsid w:val="00271F2A"/>
    <w:rsid w:val="002726E6"/>
    <w:rsid w:val="00272878"/>
    <w:rsid w:val="0027382F"/>
    <w:rsid w:val="002751EB"/>
    <w:rsid w:val="00275E97"/>
    <w:rsid w:val="0027637A"/>
    <w:rsid w:val="00276801"/>
    <w:rsid w:val="00280A8D"/>
    <w:rsid w:val="00281DEF"/>
    <w:rsid w:val="002822C7"/>
    <w:rsid w:val="002825E6"/>
    <w:rsid w:val="0028361E"/>
    <w:rsid w:val="00285BB0"/>
    <w:rsid w:val="00285DB2"/>
    <w:rsid w:val="0028746E"/>
    <w:rsid w:val="00292BC5"/>
    <w:rsid w:val="00295878"/>
    <w:rsid w:val="00295F72"/>
    <w:rsid w:val="00296098"/>
    <w:rsid w:val="0029653F"/>
    <w:rsid w:val="00296FEB"/>
    <w:rsid w:val="00296FF2"/>
    <w:rsid w:val="002A00B9"/>
    <w:rsid w:val="002A0A84"/>
    <w:rsid w:val="002A1DD3"/>
    <w:rsid w:val="002A215D"/>
    <w:rsid w:val="002A2686"/>
    <w:rsid w:val="002A28FA"/>
    <w:rsid w:val="002A2F02"/>
    <w:rsid w:val="002A3C33"/>
    <w:rsid w:val="002A49B0"/>
    <w:rsid w:val="002A591A"/>
    <w:rsid w:val="002A647E"/>
    <w:rsid w:val="002A691D"/>
    <w:rsid w:val="002A6AC8"/>
    <w:rsid w:val="002B0B1B"/>
    <w:rsid w:val="002B1EAD"/>
    <w:rsid w:val="002B31C7"/>
    <w:rsid w:val="002B346D"/>
    <w:rsid w:val="002B47B8"/>
    <w:rsid w:val="002B4B01"/>
    <w:rsid w:val="002B6287"/>
    <w:rsid w:val="002B7656"/>
    <w:rsid w:val="002C02BA"/>
    <w:rsid w:val="002C103A"/>
    <w:rsid w:val="002C1726"/>
    <w:rsid w:val="002C1A44"/>
    <w:rsid w:val="002C2236"/>
    <w:rsid w:val="002C328C"/>
    <w:rsid w:val="002C3B74"/>
    <w:rsid w:val="002C3D6A"/>
    <w:rsid w:val="002C74EC"/>
    <w:rsid w:val="002D150A"/>
    <w:rsid w:val="002D1FA2"/>
    <w:rsid w:val="002D25EC"/>
    <w:rsid w:val="002D26AC"/>
    <w:rsid w:val="002D389A"/>
    <w:rsid w:val="002D3C2A"/>
    <w:rsid w:val="002D71D1"/>
    <w:rsid w:val="002D77EA"/>
    <w:rsid w:val="002D7A31"/>
    <w:rsid w:val="002E2338"/>
    <w:rsid w:val="002E2622"/>
    <w:rsid w:val="002E40D9"/>
    <w:rsid w:val="002E4688"/>
    <w:rsid w:val="002E4B3B"/>
    <w:rsid w:val="002E4FBE"/>
    <w:rsid w:val="002E5C3A"/>
    <w:rsid w:val="002E5D4E"/>
    <w:rsid w:val="002E5DE7"/>
    <w:rsid w:val="002E6594"/>
    <w:rsid w:val="002F02AD"/>
    <w:rsid w:val="002F105F"/>
    <w:rsid w:val="002F174B"/>
    <w:rsid w:val="002F1ECA"/>
    <w:rsid w:val="002F236B"/>
    <w:rsid w:val="002F2579"/>
    <w:rsid w:val="002F2879"/>
    <w:rsid w:val="002F3745"/>
    <w:rsid w:val="002F392E"/>
    <w:rsid w:val="002F396C"/>
    <w:rsid w:val="002F5F5D"/>
    <w:rsid w:val="002F6AA6"/>
    <w:rsid w:val="002F6B4F"/>
    <w:rsid w:val="00300A2C"/>
    <w:rsid w:val="003011D1"/>
    <w:rsid w:val="00301FF7"/>
    <w:rsid w:val="00302023"/>
    <w:rsid w:val="003020E5"/>
    <w:rsid w:val="00303FFD"/>
    <w:rsid w:val="003048F8"/>
    <w:rsid w:val="0030501E"/>
    <w:rsid w:val="00305E1B"/>
    <w:rsid w:val="00306FD5"/>
    <w:rsid w:val="00307DC4"/>
    <w:rsid w:val="003100A1"/>
    <w:rsid w:val="003102C0"/>
    <w:rsid w:val="00312FB1"/>
    <w:rsid w:val="00313572"/>
    <w:rsid w:val="003140C7"/>
    <w:rsid w:val="00314A55"/>
    <w:rsid w:val="00315664"/>
    <w:rsid w:val="003171F8"/>
    <w:rsid w:val="00317D17"/>
    <w:rsid w:val="00320B20"/>
    <w:rsid w:val="00320EC4"/>
    <w:rsid w:val="0032215C"/>
    <w:rsid w:val="00322880"/>
    <w:rsid w:val="003242B7"/>
    <w:rsid w:val="003250FA"/>
    <w:rsid w:val="00325E99"/>
    <w:rsid w:val="00326A9D"/>
    <w:rsid w:val="003275FD"/>
    <w:rsid w:val="00327D76"/>
    <w:rsid w:val="00330B87"/>
    <w:rsid w:val="00330E14"/>
    <w:rsid w:val="003320D6"/>
    <w:rsid w:val="003322DF"/>
    <w:rsid w:val="00333A9B"/>
    <w:rsid w:val="003342EB"/>
    <w:rsid w:val="003349FF"/>
    <w:rsid w:val="003401C0"/>
    <w:rsid w:val="00341623"/>
    <w:rsid w:val="003426A3"/>
    <w:rsid w:val="00342F53"/>
    <w:rsid w:val="00343584"/>
    <w:rsid w:val="003443AE"/>
    <w:rsid w:val="00344E08"/>
    <w:rsid w:val="00345E95"/>
    <w:rsid w:val="00347BBA"/>
    <w:rsid w:val="00347E9B"/>
    <w:rsid w:val="0035042E"/>
    <w:rsid w:val="0035050B"/>
    <w:rsid w:val="003506F5"/>
    <w:rsid w:val="0035361A"/>
    <w:rsid w:val="003536F3"/>
    <w:rsid w:val="00353F44"/>
    <w:rsid w:val="00354198"/>
    <w:rsid w:val="00355224"/>
    <w:rsid w:val="00355629"/>
    <w:rsid w:val="00356355"/>
    <w:rsid w:val="0035678C"/>
    <w:rsid w:val="00357610"/>
    <w:rsid w:val="00357D71"/>
    <w:rsid w:val="003610A7"/>
    <w:rsid w:val="003613F5"/>
    <w:rsid w:val="00361A73"/>
    <w:rsid w:val="00362B3E"/>
    <w:rsid w:val="00365293"/>
    <w:rsid w:val="00367A29"/>
    <w:rsid w:val="00367E60"/>
    <w:rsid w:val="00370BFE"/>
    <w:rsid w:val="0037111D"/>
    <w:rsid w:val="003718AC"/>
    <w:rsid w:val="00372207"/>
    <w:rsid w:val="00374946"/>
    <w:rsid w:val="003753C1"/>
    <w:rsid w:val="00376460"/>
    <w:rsid w:val="00376FE3"/>
    <w:rsid w:val="0037702A"/>
    <w:rsid w:val="0038025B"/>
    <w:rsid w:val="0038109B"/>
    <w:rsid w:val="003829A4"/>
    <w:rsid w:val="00383174"/>
    <w:rsid w:val="00383E9E"/>
    <w:rsid w:val="00384D1C"/>
    <w:rsid w:val="00384DB9"/>
    <w:rsid w:val="003862EF"/>
    <w:rsid w:val="0038676F"/>
    <w:rsid w:val="003871DC"/>
    <w:rsid w:val="00390290"/>
    <w:rsid w:val="00393894"/>
    <w:rsid w:val="00393A10"/>
    <w:rsid w:val="00394C01"/>
    <w:rsid w:val="00395566"/>
    <w:rsid w:val="00396058"/>
    <w:rsid w:val="003964CB"/>
    <w:rsid w:val="003976B3"/>
    <w:rsid w:val="003A0A94"/>
    <w:rsid w:val="003A0EB6"/>
    <w:rsid w:val="003A15D9"/>
    <w:rsid w:val="003A16D6"/>
    <w:rsid w:val="003A2098"/>
    <w:rsid w:val="003A2A7D"/>
    <w:rsid w:val="003A3571"/>
    <w:rsid w:val="003A38B3"/>
    <w:rsid w:val="003A5553"/>
    <w:rsid w:val="003A57FF"/>
    <w:rsid w:val="003A620E"/>
    <w:rsid w:val="003A6A75"/>
    <w:rsid w:val="003A6E76"/>
    <w:rsid w:val="003A7384"/>
    <w:rsid w:val="003A73BD"/>
    <w:rsid w:val="003B010A"/>
    <w:rsid w:val="003B05FC"/>
    <w:rsid w:val="003B1388"/>
    <w:rsid w:val="003B14D7"/>
    <w:rsid w:val="003B183A"/>
    <w:rsid w:val="003B2452"/>
    <w:rsid w:val="003B24EB"/>
    <w:rsid w:val="003B25F8"/>
    <w:rsid w:val="003B3AE6"/>
    <w:rsid w:val="003B73FC"/>
    <w:rsid w:val="003B7D4E"/>
    <w:rsid w:val="003C02F3"/>
    <w:rsid w:val="003C21AF"/>
    <w:rsid w:val="003C2BA7"/>
    <w:rsid w:val="003C419E"/>
    <w:rsid w:val="003C4256"/>
    <w:rsid w:val="003C543A"/>
    <w:rsid w:val="003C64D8"/>
    <w:rsid w:val="003C6648"/>
    <w:rsid w:val="003C6DEA"/>
    <w:rsid w:val="003C7F37"/>
    <w:rsid w:val="003D1E62"/>
    <w:rsid w:val="003D4035"/>
    <w:rsid w:val="003D4C3C"/>
    <w:rsid w:val="003D53CA"/>
    <w:rsid w:val="003D5D63"/>
    <w:rsid w:val="003D6B20"/>
    <w:rsid w:val="003E1B24"/>
    <w:rsid w:val="003E4476"/>
    <w:rsid w:val="003E5B85"/>
    <w:rsid w:val="003E5E86"/>
    <w:rsid w:val="003E5F56"/>
    <w:rsid w:val="003E5FEC"/>
    <w:rsid w:val="003E65CE"/>
    <w:rsid w:val="003E6A78"/>
    <w:rsid w:val="003E711F"/>
    <w:rsid w:val="003F0674"/>
    <w:rsid w:val="003F1281"/>
    <w:rsid w:val="003F2B87"/>
    <w:rsid w:val="003F6469"/>
    <w:rsid w:val="003F7ADE"/>
    <w:rsid w:val="00400478"/>
    <w:rsid w:val="00403C85"/>
    <w:rsid w:val="00404CEA"/>
    <w:rsid w:val="004065AD"/>
    <w:rsid w:val="00406638"/>
    <w:rsid w:val="00406920"/>
    <w:rsid w:val="004074B8"/>
    <w:rsid w:val="0041059E"/>
    <w:rsid w:val="00411F65"/>
    <w:rsid w:val="0041263D"/>
    <w:rsid w:val="004126BF"/>
    <w:rsid w:val="00412E50"/>
    <w:rsid w:val="0041453A"/>
    <w:rsid w:val="00414612"/>
    <w:rsid w:val="004158BB"/>
    <w:rsid w:val="00415C1B"/>
    <w:rsid w:val="00415FEE"/>
    <w:rsid w:val="00416AF9"/>
    <w:rsid w:val="00420BC6"/>
    <w:rsid w:val="0042189F"/>
    <w:rsid w:val="00421D01"/>
    <w:rsid w:val="004220CB"/>
    <w:rsid w:val="00422B5C"/>
    <w:rsid w:val="00423EE0"/>
    <w:rsid w:val="00425431"/>
    <w:rsid w:val="0042697B"/>
    <w:rsid w:val="0042757E"/>
    <w:rsid w:val="004300D1"/>
    <w:rsid w:val="004312AF"/>
    <w:rsid w:val="004329E5"/>
    <w:rsid w:val="00433E63"/>
    <w:rsid w:val="00434AF8"/>
    <w:rsid w:val="00436766"/>
    <w:rsid w:val="00436939"/>
    <w:rsid w:val="00436BCA"/>
    <w:rsid w:val="00436C73"/>
    <w:rsid w:val="00440A14"/>
    <w:rsid w:val="00440AF5"/>
    <w:rsid w:val="00441A49"/>
    <w:rsid w:val="004438C6"/>
    <w:rsid w:val="00445721"/>
    <w:rsid w:val="0044641C"/>
    <w:rsid w:val="0045327A"/>
    <w:rsid w:val="004539BE"/>
    <w:rsid w:val="00454AEF"/>
    <w:rsid w:val="00455AA2"/>
    <w:rsid w:val="00455E17"/>
    <w:rsid w:val="00456C10"/>
    <w:rsid w:val="004573B9"/>
    <w:rsid w:val="00457A0D"/>
    <w:rsid w:val="00457F09"/>
    <w:rsid w:val="00460813"/>
    <w:rsid w:val="00461E4C"/>
    <w:rsid w:val="00462715"/>
    <w:rsid w:val="00464CD5"/>
    <w:rsid w:val="004654F6"/>
    <w:rsid w:val="00465760"/>
    <w:rsid w:val="00466002"/>
    <w:rsid w:val="0046615E"/>
    <w:rsid w:val="004662B4"/>
    <w:rsid w:val="00466958"/>
    <w:rsid w:val="004715A1"/>
    <w:rsid w:val="004735C5"/>
    <w:rsid w:val="004744B1"/>
    <w:rsid w:val="00474575"/>
    <w:rsid w:val="00477A6E"/>
    <w:rsid w:val="004805C9"/>
    <w:rsid w:val="00481350"/>
    <w:rsid w:val="004819BB"/>
    <w:rsid w:val="00482238"/>
    <w:rsid w:val="00482242"/>
    <w:rsid w:val="0048285B"/>
    <w:rsid w:val="00483DAB"/>
    <w:rsid w:val="00484B7E"/>
    <w:rsid w:val="00485614"/>
    <w:rsid w:val="00485748"/>
    <w:rsid w:val="00485E71"/>
    <w:rsid w:val="00486557"/>
    <w:rsid w:val="00487069"/>
    <w:rsid w:val="00491D05"/>
    <w:rsid w:val="0049228C"/>
    <w:rsid w:val="00492EDF"/>
    <w:rsid w:val="00493233"/>
    <w:rsid w:val="00494783"/>
    <w:rsid w:val="004969B2"/>
    <w:rsid w:val="00497A3B"/>
    <w:rsid w:val="004A1C45"/>
    <w:rsid w:val="004A327A"/>
    <w:rsid w:val="004A37D2"/>
    <w:rsid w:val="004A40FD"/>
    <w:rsid w:val="004A70B8"/>
    <w:rsid w:val="004A7A4C"/>
    <w:rsid w:val="004B1177"/>
    <w:rsid w:val="004B1A47"/>
    <w:rsid w:val="004B2EA3"/>
    <w:rsid w:val="004B3952"/>
    <w:rsid w:val="004B3F4E"/>
    <w:rsid w:val="004B415D"/>
    <w:rsid w:val="004B449D"/>
    <w:rsid w:val="004B533E"/>
    <w:rsid w:val="004B79D9"/>
    <w:rsid w:val="004C010D"/>
    <w:rsid w:val="004C0152"/>
    <w:rsid w:val="004C0E34"/>
    <w:rsid w:val="004C13F4"/>
    <w:rsid w:val="004C2125"/>
    <w:rsid w:val="004C3B2A"/>
    <w:rsid w:val="004C4460"/>
    <w:rsid w:val="004C4487"/>
    <w:rsid w:val="004C4AD4"/>
    <w:rsid w:val="004C50AF"/>
    <w:rsid w:val="004C673F"/>
    <w:rsid w:val="004C7339"/>
    <w:rsid w:val="004D0014"/>
    <w:rsid w:val="004D02FC"/>
    <w:rsid w:val="004D105B"/>
    <w:rsid w:val="004D1A51"/>
    <w:rsid w:val="004D2966"/>
    <w:rsid w:val="004D3136"/>
    <w:rsid w:val="004D350E"/>
    <w:rsid w:val="004D40DC"/>
    <w:rsid w:val="004D4DFC"/>
    <w:rsid w:val="004D593A"/>
    <w:rsid w:val="004D607D"/>
    <w:rsid w:val="004D74B6"/>
    <w:rsid w:val="004E1206"/>
    <w:rsid w:val="004E1D6D"/>
    <w:rsid w:val="004E1E47"/>
    <w:rsid w:val="004E4034"/>
    <w:rsid w:val="004E49E7"/>
    <w:rsid w:val="004E7099"/>
    <w:rsid w:val="004E7820"/>
    <w:rsid w:val="004F0982"/>
    <w:rsid w:val="004F1F2E"/>
    <w:rsid w:val="004F2EB0"/>
    <w:rsid w:val="004F3274"/>
    <w:rsid w:val="004F460D"/>
    <w:rsid w:val="004F5DFD"/>
    <w:rsid w:val="004F70F5"/>
    <w:rsid w:val="004F73CB"/>
    <w:rsid w:val="0050052F"/>
    <w:rsid w:val="005006AC"/>
    <w:rsid w:val="00503A1D"/>
    <w:rsid w:val="00503DC7"/>
    <w:rsid w:val="0050487C"/>
    <w:rsid w:val="0050524C"/>
    <w:rsid w:val="005057CC"/>
    <w:rsid w:val="00505F50"/>
    <w:rsid w:val="005071B0"/>
    <w:rsid w:val="00510337"/>
    <w:rsid w:val="005109C6"/>
    <w:rsid w:val="00510A05"/>
    <w:rsid w:val="00510D50"/>
    <w:rsid w:val="005118F1"/>
    <w:rsid w:val="00511B31"/>
    <w:rsid w:val="00512A45"/>
    <w:rsid w:val="00515C1C"/>
    <w:rsid w:val="005163C4"/>
    <w:rsid w:val="00516D25"/>
    <w:rsid w:val="00516FE6"/>
    <w:rsid w:val="00517E89"/>
    <w:rsid w:val="00521EAD"/>
    <w:rsid w:val="005235FD"/>
    <w:rsid w:val="00524D57"/>
    <w:rsid w:val="0052680D"/>
    <w:rsid w:val="005272E9"/>
    <w:rsid w:val="00527620"/>
    <w:rsid w:val="00527F84"/>
    <w:rsid w:val="00527FBF"/>
    <w:rsid w:val="00530A33"/>
    <w:rsid w:val="00530A39"/>
    <w:rsid w:val="00531109"/>
    <w:rsid w:val="00532195"/>
    <w:rsid w:val="005332AB"/>
    <w:rsid w:val="00533879"/>
    <w:rsid w:val="00533FD5"/>
    <w:rsid w:val="00537041"/>
    <w:rsid w:val="005410BE"/>
    <w:rsid w:val="005411C7"/>
    <w:rsid w:val="0054128C"/>
    <w:rsid w:val="005414BF"/>
    <w:rsid w:val="00541CA0"/>
    <w:rsid w:val="00541F43"/>
    <w:rsid w:val="00542766"/>
    <w:rsid w:val="00542B34"/>
    <w:rsid w:val="00542B6B"/>
    <w:rsid w:val="00542BBE"/>
    <w:rsid w:val="00542CAC"/>
    <w:rsid w:val="00542CDD"/>
    <w:rsid w:val="0054511D"/>
    <w:rsid w:val="00545C3B"/>
    <w:rsid w:val="00545E86"/>
    <w:rsid w:val="0054777D"/>
    <w:rsid w:val="00551486"/>
    <w:rsid w:val="005515EF"/>
    <w:rsid w:val="00551FC1"/>
    <w:rsid w:val="00552AD0"/>
    <w:rsid w:val="0055495B"/>
    <w:rsid w:val="005561E7"/>
    <w:rsid w:val="00556983"/>
    <w:rsid w:val="00556AFA"/>
    <w:rsid w:val="00557B96"/>
    <w:rsid w:val="00557FE8"/>
    <w:rsid w:val="005607DD"/>
    <w:rsid w:val="00561E03"/>
    <w:rsid w:val="0056264C"/>
    <w:rsid w:val="00564574"/>
    <w:rsid w:val="00565A0B"/>
    <w:rsid w:val="00566220"/>
    <w:rsid w:val="00566855"/>
    <w:rsid w:val="00566FA8"/>
    <w:rsid w:val="00567425"/>
    <w:rsid w:val="00570AAA"/>
    <w:rsid w:val="00570D20"/>
    <w:rsid w:val="00571142"/>
    <w:rsid w:val="00574BC3"/>
    <w:rsid w:val="005752EA"/>
    <w:rsid w:val="00575EE2"/>
    <w:rsid w:val="00575F0F"/>
    <w:rsid w:val="00576A03"/>
    <w:rsid w:val="00581DA1"/>
    <w:rsid w:val="00582B4C"/>
    <w:rsid w:val="00582C03"/>
    <w:rsid w:val="005853FD"/>
    <w:rsid w:val="0058568F"/>
    <w:rsid w:val="00590D64"/>
    <w:rsid w:val="00593DD0"/>
    <w:rsid w:val="00594DE9"/>
    <w:rsid w:val="005950C8"/>
    <w:rsid w:val="00595431"/>
    <w:rsid w:val="005958DF"/>
    <w:rsid w:val="005960B8"/>
    <w:rsid w:val="005960CD"/>
    <w:rsid w:val="005967B7"/>
    <w:rsid w:val="005971AE"/>
    <w:rsid w:val="005A0142"/>
    <w:rsid w:val="005A0188"/>
    <w:rsid w:val="005A194F"/>
    <w:rsid w:val="005A3E30"/>
    <w:rsid w:val="005A407D"/>
    <w:rsid w:val="005A4820"/>
    <w:rsid w:val="005A4D19"/>
    <w:rsid w:val="005A5851"/>
    <w:rsid w:val="005A6A64"/>
    <w:rsid w:val="005A6AF5"/>
    <w:rsid w:val="005A6E92"/>
    <w:rsid w:val="005B0259"/>
    <w:rsid w:val="005B1642"/>
    <w:rsid w:val="005B3363"/>
    <w:rsid w:val="005B3D9A"/>
    <w:rsid w:val="005B4578"/>
    <w:rsid w:val="005B48E0"/>
    <w:rsid w:val="005B4D1B"/>
    <w:rsid w:val="005B60D1"/>
    <w:rsid w:val="005B6701"/>
    <w:rsid w:val="005B6AD6"/>
    <w:rsid w:val="005B74F5"/>
    <w:rsid w:val="005B7792"/>
    <w:rsid w:val="005B7A2E"/>
    <w:rsid w:val="005C0C61"/>
    <w:rsid w:val="005C1C71"/>
    <w:rsid w:val="005C25C7"/>
    <w:rsid w:val="005C289B"/>
    <w:rsid w:val="005C2DC7"/>
    <w:rsid w:val="005C353D"/>
    <w:rsid w:val="005C4371"/>
    <w:rsid w:val="005C5127"/>
    <w:rsid w:val="005C60C0"/>
    <w:rsid w:val="005C7048"/>
    <w:rsid w:val="005D170B"/>
    <w:rsid w:val="005D1811"/>
    <w:rsid w:val="005D18D6"/>
    <w:rsid w:val="005D1C15"/>
    <w:rsid w:val="005D2AFB"/>
    <w:rsid w:val="005D3EAB"/>
    <w:rsid w:val="005D5B63"/>
    <w:rsid w:val="005D68A4"/>
    <w:rsid w:val="005E0EAB"/>
    <w:rsid w:val="005E1B4E"/>
    <w:rsid w:val="005E1C18"/>
    <w:rsid w:val="005E3104"/>
    <w:rsid w:val="005E313B"/>
    <w:rsid w:val="005E3D42"/>
    <w:rsid w:val="005E49BE"/>
    <w:rsid w:val="005E4C70"/>
    <w:rsid w:val="005E4D0C"/>
    <w:rsid w:val="005E4DC6"/>
    <w:rsid w:val="005E58B3"/>
    <w:rsid w:val="005E7500"/>
    <w:rsid w:val="005F0068"/>
    <w:rsid w:val="005F13F0"/>
    <w:rsid w:val="005F1F84"/>
    <w:rsid w:val="005F2A9B"/>
    <w:rsid w:val="005F2D2D"/>
    <w:rsid w:val="005F3814"/>
    <w:rsid w:val="005F4879"/>
    <w:rsid w:val="005F527A"/>
    <w:rsid w:val="005F55F4"/>
    <w:rsid w:val="005F5940"/>
    <w:rsid w:val="005F655D"/>
    <w:rsid w:val="005F6BE0"/>
    <w:rsid w:val="005F71BE"/>
    <w:rsid w:val="005F7A85"/>
    <w:rsid w:val="006001C3"/>
    <w:rsid w:val="00600C76"/>
    <w:rsid w:val="00601844"/>
    <w:rsid w:val="00601FA6"/>
    <w:rsid w:val="00602E0D"/>
    <w:rsid w:val="0060486C"/>
    <w:rsid w:val="00604DB0"/>
    <w:rsid w:val="00605227"/>
    <w:rsid w:val="00607866"/>
    <w:rsid w:val="00607F2C"/>
    <w:rsid w:val="00607F79"/>
    <w:rsid w:val="0061027E"/>
    <w:rsid w:val="00610885"/>
    <w:rsid w:val="00610A55"/>
    <w:rsid w:val="00610ABE"/>
    <w:rsid w:val="006117D1"/>
    <w:rsid w:val="00612419"/>
    <w:rsid w:val="006137B4"/>
    <w:rsid w:val="0061428D"/>
    <w:rsid w:val="006157C2"/>
    <w:rsid w:val="006165AE"/>
    <w:rsid w:val="00617057"/>
    <w:rsid w:val="00617BA9"/>
    <w:rsid w:val="006211A5"/>
    <w:rsid w:val="00624FB4"/>
    <w:rsid w:val="006257B8"/>
    <w:rsid w:val="00627ECF"/>
    <w:rsid w:val="00631229"/>
    <w:rsid w:val="00631982"/>
    <w:rsid w:val="006323D3"/>
    <w:rsid w:val="00632DE9"/>
    <w:rsid w:val="00633E07"/>
    <w:rsid w:val="00633E47"/>
    <w:rsid w:val="0063515B"/>
    <w:rsid w:val="006413C2"/>
    <w:rsid w:val="00641893"/>
    <w:rsid w:val="00641C50"/>
    <w:rsid w:val="0064301B"/>
    <w:rsid w:val="0064340B"/>
    <w:rsid w:val="00643B29"/>
    <w:rsid w:val="00644905"/>
    <w:rsid w:val="006454A1"/>
    <w:rsid w:val="0064586C"/>
    <w:rsid w:val="00645DD3"/>
    <w:rsid w:val="00647B13"/>
    <w:rsid w:val="00647E56"/>
    <w:rsid w:val="006500AD"/>
    <w:rsid w:val="0065030D"/>
    <w:rsid w:val="006530C5"/>
    <w:rsid w:val="00653280"/>
    <w:rsid w:val="00653624"/>
    <w:rsid w:val="00653E9D"/>
    <w:rsid w:val="00653FBE"/>
    <w:rsid w:val="00654748"/>
    <w:rsid w:val="00655001"/>
    <w:rsid w:val="00655D19"/>
    <w:rsid w:val="00657DBA"/>
    <w:rsid w:val="0066025F"/>
    <w:rsid w:val="006608AB"/>
    <w:rsid w:val="00660A97"/>
    <w:rsid w:val="00660B8F"/>
    <w:rsid w:val="00660C48"/>
    <w:rsid w:val="006618BE"/>
    <w:rsid w:val="00662ABA"/>
    <w:rsid w:val="00662B72"/>
    <w:rsid w:val="00663387"/>
    <w:rsid w:val="00663C59"/>
    <w:rsid w:val="0066415D"/>
    <w:rsid w:val="006642BF"/>
    <w:rsid w:val="0066668B"/>
    <w:rsid w:val="00670DA9"/>
    <w:rsid w:val="006716FC"/>
    <w:rsid w:val="006724D2"/>
    <w:rsid w:val="006738A2"/>
    <w:rsid w:val="0067452A"/>
    <w:rsid w:val="00675A6C"/>
    <w:rsid w:val="0067647D"/>
    <w:rsid w:val="00677185"/>
    <w:rsid w:val="00677206"/>
    <w:rsid w:val="0068084C"/>
    <w:rsid w:val="00680BC4"/>
    <w:rsid w:val="00682729"/>
    <w:rsid w:val="00684EC1"/>
    <w:rsid w:val="00684F6C"/>
    <w:rsid w:val="006854F4"/>
    <w:rsid w:val="006860C8"/>
    <w:rsid w:val="006861CF"/>
    <w:rsid w:val="006864C8"/>
    <w:rsid w:val="00687475"/>
    <w:rsid w:val="00687DC6"/>
    <w:rsid w:val="006900CF"/>
    <w:rsid w:val="00690807"/>
    <w:rsid w:val="00690F74"/>
    <w:rsid w:val="00692271"/>
    <w:rsid w:val="00693207"/>
    <w:rsid w:val="00693421"/>
    <w:rsid w:val="006947AE"/>
    <w:rsid w:val="00695216"/>
    <w:rsid w:val="00696340"/>
    <w:rsid w:val="00696B0E"/>
    <w:rsid w:val="00696D08"/>
    <w:rsid w:val="00697167"/>
    <w:rsid w:val="00697434"/>
    <w:rsid w:val="00697476"/>
    <w:rsid w:val="006978A9"/>
    <w:rsid w:val="006A0872"/>
    <w:rsid w:val="006A0DA3"/>
    <w:rsid w:val="006A0F4D"/>
    <w:rsid w:val="006A11F9"/>
    <w:rsid w:val="006A4608"/>
    <w:rsid w:val="006A4778"/>
    <w:rsid w:val="006A5447"/>
    <w:rsid w:val="006A5DF1"/>
    <w:rsid w:val="006A5E55"/>
    <w:rsid w:val="006A6E58"/>
    <w:rsid w:val="006A6F19"/>
    <w:rsid w:val="006A732E"/>
    <w:rsid w:val="006B105F"/>
    <w:rsid w:val="006B1323"/>
    <w:rsid w:val="006B2E07"/>
    <w:rsid w:val="006B3DD3"/>
    <w:rsid w:val="006B56E8"/>
    <w:rsid w:val="006B589F"/>
    <w:rsid w:val="006B5923"/>
    <w:rsid w:val="006B73A0"/>
    <w:rsid w:val="006B76B1"/>
    <w:rsid w:val="006B7739"/>
    <w:rsid w:val="006B797A"/>
    <w:rsid w:val="006B7B00"/>
    <w:rsid w:val="006C0E4D"/>
    <w:rsid w:val="006C289D"/>
    <w:rsid w:val="006C307B"/>
    <w:rsid w:val="006C46CE"/>
    <w:rsid w:val="006C5312"/>
    <w:rsid w:val="006C6562"/>
    <w:rsid w:val="006D04DD"/>
    <w:rsid w:val="006D0CEC"/>
    <w:rsid w:val="006D182D"/>
    <w:rsid w:val="006D2E30"/>
    <w:rsid w:val="006D352F"/>
    <w:rsid w:val="006D6A40"/>
    <w:rsid w:val="006D74B3"/>
    <w:rsid w:val="006D7BDE"/>
    <w:rsid w:val="006E3D49"/>
    <w:rsid w:val="006E4A04"/>
    <w:rsid w:val="006E5558"/>
    <w:rsid w:val="006E5AA6"/>
    <w:rsid w:val="006E7248"/>
    <w:rsid w:val="006E7BEB"/>
    <w:rsid w:val="006F0066"/>
    <w:rsid w:val="006F1CAF"/>
    <w:rsid w:val="006F21A0"/>
    <w:rsid w:val="006F2239"/>
    <w:rsid w:val="006F335F"/>
    <w:rsid w:val="006F39D7"/>
    <w:rsid w:val="006F3FA5"/>
    <w:rsid w:val="006F5023"/>
    <w:rsid w:val="006F633A"/>
    <w:rsid w:val="006F6695"/>
    <w:rsid w:val="007023DF"/>
    <w:rsid w:val="00703773"/>
    <w:rsid w:val="007043C5"/>
    <w:rsid w:val="007052EA"/>
    <w:rsid w:val="007068B3"/>
    <w:rsid w:val="00706B9A"/>
    <w:rsid w:val="00710B0A"/>
    <w:rsid w:val="00711852"/>
    <w:rsid w:val="00711C72"/>
    <w:rsid w:val="007120DB"/>
    <w:rsid w:val="007132C1"/>
    <w:rsid w:val="0071517B"/>
    <w:rsid w:val="007151F2"/>
    <w:rsid w:val="00717277"/>
    <w:rsid w:val="00717F94"/>
    <w:rsid w:val="00720895"/>
    <w:rsid w:val="007220B6"/>
    <w:rsid w:val="00722100"/>
    <w:rsid w:val="00722DD2"/>
    <w:rsid w:val="007238EC"/>
    <w:rsid w:val="00723B41"/>
    <w:rsid w:val="00724038"/>
    <w:rsid w:val="0072406B"/>
    <w:rsid w:val="0072441D"/>
    <w:rsid w:val="007248B7"/>
    <w:rsid w:val="00724BB9"/>
    <w:rsid w:val="007256EC"/>
    <w:rsid w:val="00725992"/>
    <w:rsid w:val="007259A6"/>
    <w:rsid w:val="00726A22"/>
    <w:rsid w:val="00726EA0"/>
    <w:rsid w:val="00727600"/>
    <w:rsid w:val="00730818"/>
    <w:rsid w:val="00731931"/>
    <w:rsid w:val="00732346"/>
    <w:rsid w:val="00732ECE"/>
    <w:rsid w:val="00733F98"/>
    <w:rsid w:val="007343C0"/>
    <w:rsid w:val="0073517E"/>
    <w:rsid w:val="007359ED"/>
    <w:rsid w:val="00737321"/>
    <w:rsid w:val="00737F04"/>
    <w:rsid w:val="00740E04"/>
    <w:rsid w:val="00741C4A"/>
    <w:rsid w:val="007429C3"/>
    <w:rsid w:val="00744822"/>
    <w:rsid w:val="00745F06"/>
    <w:rsid w:val="00745FC0"/>
    <w:rsid w:val="00747A74"/>
    <w:rsid w:val="00747D42"/>
    <w:rsid w:val="00750033"/>
    <w:rsid w:val="00751E97"/>
    <w:rsid w:val="007522DA"/>
    <w:rsid w:val="0075356D"/>
    <w:rsid w:val="007538AB"/>
    <w:rsid w:val="00753C2E"/>
    <w:rsid w:val="00756ACD"/>
    <w:rsid w:val="00756D6D"/>
    <w:rsid w:val="00756DD2"/>
    <w:rsid w:val="007571C9"/>
    <w:rsid w:val="00757346"/>
    <w:rsid w:val="007600C5"/>
    <w:rsid w:val="00760C9D"/>
    <w:rsid w:val="00760DD7"/>
    <w:rsid w:val="007612F5"/>
    <w:rsid w:val="0076443D"/>
    <w:rsid w:val="00764B34"/>
    <w:rsid w:val="00765FA8"/>
    <w:rsid w:val="00765FE7"/>
    <w:rsid w:val="00766177"/>
    <w:rsid w:val="00770092"/>
    <w:rsid w:val="0077010D"/>
    <w:rsid w:val="007723CA"/>
    <w:rsid w:val="00775188"/>
    <w:rsid w:val="007775E1"/>
    <w:rsid w:val="007801D1"/>
    <w:rsid w:val="0078061B"/>
    <w:rsid w:val="00780A5D"/>
    <w:rsid w:val="00782B51"/>
    <w:rsid w:val="00782CC7"/>
    <w:rsid w:val="00784455"/>
    <w:rsid w:val="00784A89"/>
    <w:rsid w:val="0078542C"/>
    <w:rsid w:val="00790E60"/>
    <w:rsid w:val="00792BD6"/>
    <w:rsid w:val="00792E51"/>
    <w:rsid w:val="00793E45"/>
    <w:rsid w:val="00793F27"/>
    <w:rsid w:val="0079701E"/>
    <w:rsid w:val="007A0D1C"/>
    <w:rsid w:val="007A230E"/>
    <w:rsid w:val="007A2B90"/>
    <w:rsid w:val="007A37F7"/>
    <w:rsid w:val="007A3A3A"/>
    <w:rsid w:val="007A5074"/>
    <w:rsid w:val="007A541D"/>
    <w:rsid w:val="007A5844"/>
    <w:rsid w:val="007A6661"/>
    <w:rsid w:val="007A72A3"/>
    <w:rsid w:val="007B035C"/>
    <w:rsid w:val="007B2D99"/>
    <w:rsid w:val="007B3800"/>
    <w:rsid w:val="007B41EC"/>
    <w:rsid w:val="007B4FC5"/>
    <w:rsid w:val="007B5CF8"/>
    <w:rsid w:val="007B68E4"/>
    <w:rsid w:val="007C0690"/>
    <w:rsid w:val="007C3776"/>
    <w:rsid w:val="007C3CFF"/>
    <w:rsid w:val="007C3FCD"/>
    <w:rsid w:val="007C65C6"/>
    <w:rsid w:val="007C737F"/>
    <w:rsid w:val="007D0CD6"/>
    <w:rsid w:val="007D3952"/>
    <w:rsid w:val="007D3F80"/>
    <w:rsid w:val="007D45E4"/>
    <w:rsid w:val="007D56F5"/>
    <w:rsid w:val="007D66D1"/>
    <w:rsid w:val="007D67AA"/>
    <w:rsid w:val="007D6DD5"/>
    <w:rsid w:val="007D73A5"/>
    <w:rsid w:val="007D767A"/>
    <w:rsid w:val="007E053B"/>
    <w:rsid w:val="007E15A4"/>
    <w:rsid w:val="007E2A47"/>
    <w:rsid w:val="007E3A13"/>
    <w:rsid w:val="007E3DF0"/>
    <w:rsid w:val="007E3F14"/>
    <w:rsid w:val="007E41D9"/>
    <w:rsid w:val="007E46CB"/>
    <w:rsid w:val="007E5A68"/>
    <w:rsid w:val="007E623E"/>
    <w:rsid w:val="007E6B73"/>
    <w:rsid w:val="007E7867"/>
    <w:rsid w:val="007F086C"/>
    <w:rsid w:val="007F0A8B"/>
    <w:rsid w:val="007F1BF9"/>
    <w:rsid w:val="007F3604"/>
    <w:rsid w:val="007F56CE"/>
    <w:rsid w:val="007F64ED"/>
    <w:rsid w:val="007F7437"/>
    <w:rsid w:val="00801096"/>
    <w:rsid w:val="00803618"/>
    <w:rsid w:val="00805F6C"/>
    <w:rsid w:val="00806326"/>
    <w:rsid w:val="0080686B"/>
    <w:rsid w:val="008101B1"/>
    <w:rsid w:val="00811ACB"/>
    <w:rsid w:val="008123BF"/>
    <w:rsid w:val="0081248A"/>
    <w:rsid w:val="00813255"/>
    <w:rsid w:val="008138B0"/>
    <w:rsid w:val="00813ED2"/>
    <w:rsid w:val="00814C5D"/>
    <w:rsid w:val="00816BC4"/>
    <w:rsid w:val="00817695"/>
    <w:rsid w:val="00820E0B"/>
    <w:rsid w:val="008211F7"/>
    <w:rsid w:val="00823383"/>
    <w:rsid w:val="00823BFB"/>
    <w:rsid w:val="0082534F"/>
    <w:rsid w:val="00826AA0"/>
    <w:rsid w:val="00827462"/>
    <w:rsid w:val="00827D09"/>
    <w:rsid w:val="00827EE3"/>
    <w:rsid w:val="00830D29"/>
    <w:rsid w:val="0083197F"/>
    <w:rsid w:val="00832FD0"/>
    <w:rsid w:val="00834714"/>
    <w:rsid w:val="008354A0"/>
    <w:rsid w:val="00835EDF"/>
    <w:rsid w:val="008361FC"/>
    <w:rsid w:val="00837A1C"/>
    <w:rsid w:val="00840364"/>
    <w:rsid w:val="00840973"/>
    <w:rsid w:val="00841D6C"/>
    <w:rsid w:val="008425EA"/>
    <w:rsid w:val="00842903"/>
    <w:rsid w:val="00843507"/>
    <w:rsid w:val="0084462C"/>
    <w:rsid w:val="00844891"/>
    <w:rsid w:val="00845E3A"/>
    <w:rsid w:val="00846A34"/>
    <w:rsid w:val="00846B3C"/>
    <w:rsid w:val="0085139B"/>
    <w:rsid w:val="008522C2"/>
    <w:rsid w:val="00852977"/>
    <w:rsid w:val="00853BF7"/>
    <w:rsid w:val="008540BE"/>
    <w:rsid w:val="00854262"/>
    <w:rsid w:val="00856793"/>
    <w:rsid w:val="0085688D"/>
    <w:rsid w:val="00856A3F"/>
    <w:rsid w:val="00860C64"/>
    <w:rsid w:val="00860D16"/>
    <w:rsid w:val="00860FE0"/>
    <w:rsid w:val="00861A9F"/>
    <w:rsid w:val="00861FA6"/>
    <w:rsid w:val="00862C85"/>
    <w:rsid w:val="0086367B"/>
    <w:rsid w:val="00863A71"/>
    <w:rsid w:val="00863CE6"/>
    <w:rsid w:val="008644A8"/>
    <w:rsid w:val="00866DFD"/>
    <w:rsid w:val="00870E08"/>
    <w:rsid w:val="0087234F"/>
    <w:rsid w:val="008728B1"/>
    <w:rsid w:val="00872E91"/>
    <w:rsid w:val="00872F37"/>
    <w:rsid w:val="0087362E"/>
    <w:rsid w:val="008739C0"/>
    <w:rsid w:val="008745EB"/>
    <w:rsid w:val="008756F3"/>
    <w:rsid w:val="00875888"/>
    <w:rsid w:val="0088001B"/>
    <w:rsid w:val="00880B56"/>
    <w:rsid w:val="0088108D"/>
    <w:rsid w:val="00882C6A"/>
    <w:rsid w:val="00884732"/>
    <w:rsid w:val="0088494A"/>
    <w:rsid w:val="00886597"/>
    <w:rsid w:val="0088774E"/>
    <w:rsid w:val="00890961"/>
    <w:rsid w:val="008933CF"/>
    <w:rsid w:val="00893A3E"/>
    <w:rsid w:val="00894C39"/>
    <w:rsid w:val="00895570"/>
    <w:rsid w:val="0089579D"/>
    <w:rsid w:val="008960DF"/>
    <w:rsid w:val="008963A9"/>
    <w:rsid w:val="008976EE"/>
    <w:rsid w:val="008A1C86"/>
    <w:rsid w:val="008A1EBC"/>
    <w:rsid w:val="008A3DDF"/>
    <w:rsid w:val="008A60CA"/>
    <w:rsid w:val="008A69A9"/>
    <w:rsid w:val="008A6A82"/>
    <w:rsid w:val="008B572F"/>
    <w:rsid w:val="008B5A1D"/>
    <w:rsid w:val="008B622A"/>
    <w:rsid w:val="008C01F7"/>
    <w:rsid w:val="008C033A"/>
    <w:rsid w:val="008C094E"/>
    <w:rsid w:val="008C12F4"/>
    <w:rsid w:val="008C2088"/>
    <w:rsid w:val="008C2150"/>
    <w:rsid w:val="008C24B7"/>
    <w:rsid w:val="008C32A4"/>
    <w:rsid w:val="008C4EA5"/>
    <w:rsid w:val="008C639E"/>
    <w:rsid w:val="008C7061"/>
    <w:rsid w:val="008D0A17"/>
    <w:rsid w:val="008D1CA1"/>
    <w:rsid w:val="008D1EC6"/>
    <w:rsid w:val="008D2036"/>
    <w:rsid w:val="008D2DBE"/>
    <w:rsid w:val="008D4050"/>
    <w:rsid w:val="008D42EE"/>
    <w:rsid w:val="008D479B"/>
    <w:rsid w:val="008D47B1"/>
    <w:rsid w:val="008D6A52"/>
    <w:rsid w:val="008D6CCD"/>
    <w:rsid w:val="008D6F84"/>
    <w:rsid w:val="008D7811"/>
    <w:rsid w:val="008E0D5F"/>
    <w:rsid w:val="008E0F30"/>
    <w:rsid w:val="008E1062"/>
    <w:rsid w:val="008E10A8"/>
    <w:rsid w:val="008E13E7"/>
    <w:rsid w:val="008E1437"/>
    <w:rsid w:val="008E1C81"/>
    <w:rsid w:val="008E2C3A"/>
    <w:rsid w:val="008E32D9"/>
    <w:rsid w:val="008E4F52"/>
    <w:rsid w:val="008E63A1"/>
    <w:rsid w:val="008E6C42"/>
    <w:rsid w:val="008E6F01"/>
    <w:rsid w:val="008F1259"/>
    <w:rsid w:val="008F256A"/>
    <w:rsid w:val="008F2F86"/>
    <w:rsid w:val="008F3579"/>
    <w:rsid w:val="0090114D"/>
    <w:rsid w:val="009018DB"/>
    <w:rsid w:val="00902350"/>
    <w:rsid w:val="0090319D"/>
    <w:rsid w:val="00903E18"/>
    <w:rsid w:val="009047C3"/>
    <w:rsid w:val="00904864"/>
    <w:rsid w:val="00905D99"/>
    <w:rsid w:val="00907077"/>
    <w:rsid w:val="009070D4"/>
    <w:rsid w:val="009079F0"/>
    <w:rsid w:val="00907A2B"/>
    <w:rsid w:val="009106FA"/>
    <w:rsid w:val="00911C22"/>
    <w:rsid w:val="00911E33"/>
    <w:rsid w:val="0091215B"/>
    <w:rsid w:val="00913286"/>
    <w:rsid w:val="009135F8"/>
    <w:rsid w:val="009137E8"/>
    <w:rsid w:val="009150F8"/>
    <w:rsid w:val="009166E1"/>
    <w:rsid w:val="00916712"/>
    <w:rsid w:val="00916746"/>
    <w:rsid w:val="009175DE"/>
    <w:rsid w:val="009206B3"/>
    <w:rsid w:val="00920947"/>
    <w:rsid w:val="009215F7"/>
    <w:rsid w:val="00921C85"/>
    <w:rsid w:val="00924904"/>
    <w:rsid w:val="00924D5A"/>
    <w:rsid w:val="00925207"/>
    <w:rsid w:val="009254AD"/>
    <w:rsid w:val="009254B9"/>
    <w:rsid w:val="00925CC7"/>
    <w:rsid w:val="0092721C"/>
    <w:rsid w:val="00932881"/>
    <w:rsid w:val="009329D1"/>
    <w:rsid w:val="00933216"/>
    <w:rsid w:val="009347A5"/>
    <w:rsid w:val="00934BF2"/>
    <w:rsid w:val="00934D24"/>
    <w:rsid w:val="00934F4C"/>
    <w:rsid w:val="00935882"/>
    <w:rsid w:val="00935AEB"/>
    <w:rsid w:val="00936033"/>
    <w:rsid w:val="009363BC"/>
    <w:rsid w:val="009373AB"/>
    <w:rsid w:val="0094020B"/>
    <w:rsid w:val="009409DA"/>
    <w:rsid w:val="00941BCD"/>
    <w:rsid w:val="00941E87"/>
    <w:rsid w:val="0094208D"/>
    <w:rsid w:val="009431C8"/>
    <w:rsid w:val="00943C2E"/>
    <w:rsid w:val="00945226"/>
    <w:rsid w:val="00946B22"/>
    <w:rsid w:val="00946D45"/>
    <w:rsid w:val="009474F5"/>
    <w:rsid w:val="009506C3"/>
    <w:rsid w:val="00950935"/>
    <w:rsid w:val="009515B7"/>
    <w:rsid w:val="00954EA7"/>
    <w:rsid w:val="009557CE"/>
    <w:rsid w:val="00955940"/>
    <w:rsid w:val="00956311"/>
    <w:rsid w:val="00956F92"/>
    <w:rsid w:val="00957030"/>
    <w:rsid w:val="009570CE"/>
    <w:rsid w:val="0095739C"/>
    <w:rsid w:val="009574C5"/>
    <w:rsid w:val="009615B2"/>
    <w:rsid w:val="0096283E"/>
    <w:rsid w:val="00963642"/>
    <w:rsid w:val="00964034"/>
    <w:rsid w:val="009645B8"/>
    <w:rsid w:val="00965237"/>
    <w:rsid w:val="0096568E"/>
    <w:rsid w:val="00965D3A"/>
    <w:rsid w:val="009663B1"/>
    <w:rsid w:val="00967AFF"/>
    <w:rsid w:val="00971194"/>
    <w:rsid w:val="009734C9"/>
    <w:rsid w:val="009739AF"/>
    <w:rsid w:val="00973D92"/>
    <w:rsid w:val="00973FEE"/>
    <w:rsid w:val="009747AC"/>
    <w:rsid w:val="009766F6"/>
    <w:rsid w:val="00976FF6"/>
    <w:rsid w:val="00977820"/>
    <w:rsid w:val="0098149A"/>
    <w:rsid w:val="009821AD"/>
    <w:rsid w:val="00982DE0"/>
    <w:rsid w:val="009842F9"/>
    <w:rsid w:val="00984532"/>
    <w:rsid w:val="00985AAB"/>
    <w:rsid w:val="00986EE3"/>
    <w:rsid w:val="00987562"/>
    <w:rsid w:val="00987D05"/>
    <w:rsid w:val="00992149"/>
    <w:rsid w:val="00993BED"/>
    <w:rsid w:val="00994902"/>
    <w:rsid w:val="00995922"/>
    <w:rsid w:val="00995D3C"/>
    <w:rsid w:val="009960D9"/>
    <w:rsid w:val="009964C9"/>
    <w:rsid w:val="009A0328"/>
    <w:rsid w:val="009A09FD"/>
    <w:rsid w:val="009A0D3A"/>
    <w:rsid w:val="009A11CA"/>
    <w:rsid w:val="009A135A"/>
    <w:rsid w:val="009A1FE5"/>
    <w:rsid w:val="009A3366"/>
    <w:rsid w:val="009A3ED2"/>
    <w:rsid w:val="009A5DFD"/>
    <w:rsid w:val="009A6419"/>
    <w:rsid w:val="009A7A09"/>
    <w:rsid w:val="009B3014"/>
    <w:rsid w:val="009B5851"/>
    <w:rsid w:val="009C093E"/>
    <w:rsid w:val="009C1766"/>
    <w:rsid w:val="009C2447"/>
    <w:rsid w:val="009C2CB6"/>
    <w:rsid w:val="009C4289"/>
    <w:rsid w:val="009C7291"/>
    <w:rsid w:val="009C76D1"/>
    <w:rsid w:val="009C7B31"/>
    <w:rsid w:val="009C7BA4"/>
    <w:rsid w:val="009D0770"/>
    <w:rsid w:val="009D0EBC"/>
    <w:rsid w:val="009D1A39"/>
    <w:rsid w:val="009D2483"/>
    <w:rsid w:val="009D29ED"/>
    <w:rsid w:val="009D347C"/>
    <w:rsid w:val="009D389E"/>
    <w:rsid w:val="009D42B6"/>
    <w:rsid w:val="009D4DD2"/>
    <w:rsid w:val="009D5DE7"/>
    <w:rsid w:val="009D670D"/>
    <w:rsid w:val="009D7D6E"/>
    <w:rsid w:val="009E1479"/>
    <w:rsid w:val="009E15A4"/>
    <w:rsid w:val="009E168E"/>
    <w:rsid w:val="009E1DD1"/>
    <w:rsid w:val="009E3395"/>
    <w:rsid w:val="009E33F3"/>
    <w:rsid w:val="009E4EF0"/>
    <w:rsid w:val="009E5910"/>
    <w:rsid w:val="009E5A66"/>
    <w:rsid w:val="009E5CE9"/>
    <w:rsid w:val="009E5F75"/>
    <w:rsid w:val="009E66B1"/>
    <w:rsid w:val="009E6A12"/>
    <w:rsid w:val="009E72AB"/>
    <w:rsid w:val="009E7A03"/>
    <w:rsid w:val="009F0FEA"/>
    <w:rsid w:val="009F1ECA"/>
    <w:rsid w:val="009F221D"/>
    <w:rsid w:val="009F232D"/>
    <w:rsid w:val="009F26EF"/>
    <w:rsid w:val="009F4109"/>
    <w:rsid w:val="009F4553"/>
    <w:rsid w:val="009F4B46"/>
    <w:rsid w:val="009F618B"/>
    <w:rsid w:val="009F7558"/>
    <w:rsid w:val="009F7B09"/>
    <w:rsid w:val="00A0033B"/>
    <w:rsid w:val="00A00ADC"/>
    <w:rsid w:val="00A041EE"/>
    <w:rsid w:val="00A04E1C"/>
    <w:rsid w:val="00A052FF"/>
    <w:rsid w:val="00A06BA0"/>
    <w:rsid w:val="00A07272"/>
    <w:rsid w:val="00A073CE"/>
    <w:rsid w:val="00A076D1"/>
    <w:rsid w:val="00A07F1F"/>
    <w:rsid w:val="00A1182B"/>
    <w:rsid w:val="00A128AD"/>
    <w:rsid w:val="00A1290C"/>
    <w:rsid w:val="00A132F8"/>
    <w:rsid w:val="00A156B8"/>
    <w:rsid w:val="00A156F6"/>
    <w:rsid w:val="00A15748"/>
    <w:rsid w:val="00A1693F"/>
    <w:rsid w:val="00A20131"/>
    <w:rsid w:val="00A2027D"/>
    <w:rsid w:val="00A20C87"/>
    <w:rsid w:val="00A21CF5"/>
    <w:rsid w:val="00A21E28"/>
    <w:rsid w:val="00A236AB"/>
    <w:rsid w:val="00A245EB"/>
    <w:rsid w:val="00A26E0A"/>
    <w:rsid w:val="00A2748F"/>
    <w:rsid w:val="00A2781F"/>
    <w:rsid w:val="00A308FE"/>
    <w:rsid w:val="00A31326"/>
    <w:rsid w:val="00A31CED"/>
    <w:rsid w:val="00A32077"/>
    <w:rsid w:val="00A333F9"/>
    <w:rsid w:val="00A33978"/>
    <w:rsid w:val="00A3487B"/>
    <w:rsid w:val="00A350ED"/>
    <w:rsid w:val="00A354D9"/>
    <w:rsid w:val="00A36478"/>
    <w:rsid w:val="00A36A30"/>
    <w:rsid w:val="00A373B5"/>
    <w:rsid w:val="00A37C30"/>
    <w:rsid w:val="00A4100C"/>
    <w:rsid w:val="00A41231"/>
    <w:rsid w:val="00A41787"/>
    <w:rsid w:val="00A418FC"/>
    <w:rsid w:val="00A41A3A"/>
    <w:rsid w:val="00A43364"/>
    <w:rsid w:val="00A435E6"/>
    <w:rsid w:val="00A4523F"/>
    <w:rsid w:val="00A4571A"/>
    <w:rsid w:val="00A4695C"/>
    <w:rsid w:val="00A469A8"/>
    <w:rsid w:val="00A46B4D"/>
    <w:rsid w:val="00A5031A"/>
    <w:rsid w:val="00A50D8A"/>
    <w:rsid w:val="00A50EE5"/>
    <w:rsid w:val="00A5114A"/>
    <w:rsid w:val="00A5135D"/>
    <w:rsid w:val="00A516D8"/>
    <w:rsid w:val="00A53167"/>
    <w:rsid w:val="00A536F2"/>
    <w:rsid w:val="00A5377D"/>
    <w:rsid w:val="00A5378E"/>
    <w:rsid w:val="00A53938"/>
    <w:rsid w:val="00A53A0F"/>
    <w:rsid w:val="00A547AA"/>
    <w:rsid w:val="00A552EF"/>
    <w:rsid w:val="00A55E4F"/>
    <w:rsid w:val="00A5677A"/>
    <w:rsid w:val="00A56FBE"/>
    <w:rsid w:val="00A5710B"/>
    <w:rsid w:val="00A5772F"/>
    <w:rsid w:val="00A6093C"/>
    <w:rsid w:val="00A61885"/>
    <w:rsid w:val="00A61B9F"/>
    <w:rsid w:val="00A61BD1"/>
    <w:rsid w:val="00A62511"/>
    <w:rsid w:val="00A625FF"/>
    <w:rsid w:val="00A62B0F"/>
    <w:rsid w:val="00A63B27"/>
    <w:rsid w:val="00A6412E"/>
    <w:rsid w:val="00A64592"/>
    <w:rsid w:val="00A65C16"/>
    <w:rsid w:val="00A66BE5"/>
    <w:rsid w:val="00A670BE"/>
    <w:rsid w:val="00A67B1D"/>
    <w:rsid w:val="00A70E6A"/>
    <w:rsid w:val="00A723EE"/>
    <w:rsid w:val="00A75109"/>
    <w:rsid w:val="00A77C4A"/>
    <w:rsid w:val="00A77FD6"/>
    <w:rsid w:val="00A77FF4"/>
    <w:rsid w:val="00A8052E"/>
    <w:rsid w:val="00A80851"/>
    <w:rsid w:val="00A81556"/>
    <w:rsid w:val="00A826F4"/>
    <w:rsid w:val="00A8355E"/>
    <w:rsid w:val="00A83A5A"/>
    <w:rsid w:val="00A84B56"/>
    <w:rsid w:val="00A85DD4"/>
    <w:rsid w:val="00A86F99"/>
    <w:rsid w:val="00A87A2F"/>
    <w:rsid w:val="00A902CB"/>
    <w:rsid w:val="00A91780"/>
    <w:rsid w:val="00A928EB"/>
    <w:rsid w:val="00A92EBC"/>
    <w:rsid w:val="00A9301F"/>
    <w:rsid w:val="00A94848"/>
    <w:rsid w:val="00A94F83"/>
    <w:rsid w:val="00A96497"/>
    <w:rsid w:val="00A96C2D"/>
    <w:rsid w:val="00A975CE"/>
    <w:rsid w:val="00AA01EE"/>
    <w:rsid w:val="00AA06A5"/>
    <w:rsid w:val="00AA2386"/>
    <w:rsid w:val="00AA2E49"/>
    <w:rsid w:val="00AA2E5C"/>
    <w:rsid w:val="00AA640D"/>
    <w:rsid w:val="00AA74A6"/>
    <w:rsid w:val="00AA7DE3"/>
    <w:rsid w:val="00AB0186"/>
    <w:rsid w:val="00AB175E"/>
    <w:rsid w:val="00AB2990"/>
    <w:rsid w:val="00AB2C73"/>
    <w:rsid w:val="00AB3523"/>
    <w:rsid w:val="00AB4491"/>
    <w:rsid w:val="00AB46D5"/>
    <w:rsid w:val="00AB4708"/>
    <w:rsid w:val="00AB4D89"/>
    <w:rsid w:val="00AB53BE"/>
    <w:rsid w:val="00AB5412"/>
    <w:rsid w:val="00AB5805"/>
    <w:rsid w:val="00AB5DDD"/>
    <w:rsid w:val="00AB6452"/>
    <w:rsid w:val="00AB6D26"/>
    <w:rsid w:val="00AB7E0A"/>
    <w:rsid w:val="00AC1418"/>
    <w:rsid w:val="00AC3005"/>
    <w:rsid w:val="00AC3BE0"/>
    <w:rsid w:val="00AC477F"/>
    <w:rsid w:val="00AC4CB4"/>
    <w:rsid w:val="00AC5980"/>
    <w:rsid w:val="00AC6680"/>
    <w:rsid w:val="00AC6C3C"/>
    <w:rsid w:val="00AC766E"/>
    <w:rsid w:val="00AD26B0"/>
    <w:rsid w:val="00AD2E4C"/>
    <w:rsid w:val="00AD4176"/>
    <w:rsid w:val="00AD45A9"/>
    <w:rsid w:val="00AD57CD"/>
    <w:rsid w:val="00AD63E0"/>
    <w:rsid w:val="00AE06BB"/>
    <w:rsid w:val="00AE0E3B"/>
    <w:rsid w:val="00AE104D"/>
    <w:rsid w:val="00AE168F"/>
    <w:rsid w:val="00AE188E"/>
    <w:rsid w:val="00AE4CF3"/>
    <w:rsid w:val="00AE67E0"/>
    <w:rsid w:val="00AF1257"/>
    <w:rsid w:val="00AF1DBF"/>
    <w:rsid w:val="00AF4550"/>
    <w:rsid w:val="00AF77C3"/>
    <w:rsid w:val="00B004DB"/>
    <w:rsid w:val="00B00994"/>
    <w:rsid w:val="00B01080"/>
    <w:rsid w:val="00B01198"/>
    <w:rsid w:val="00B01427"/>
    <w:rsid w:val="00B02197"/>
    <w:rsid w:val="00B02ED3"/>
    <w:rsid w:val="00B030EE"/>
    <w:rsid w:val="00B03893"/>
    <w:rsid w:val="00B0458B"/>
    <w:rsid w:val="00B04AD5"/>
    <w:rsid w:val="00B055E4"/>
    <w:rsid w:val="00B069D6"/>
    <w:rsid w:val="00B06D81"/>
    <w:rsid w:val="00B107AC"/>
    <w:rsid w:val="00B10DEA"/>
    <w:rsid w:val="00B118A7"/>
    <w:rsid w:val="00B11A18"/>
    <w:rsid w:val="00B1233F"/>
    <w:rsid w:val="00B13111"/>
    <w:rsid w:val="00B1438C"/>
    <w:rsid w:val="00B147BC"/>
    <w:rsid w:val="00B14C96"/>
    <w:rsid w:val="00B17714"/>
    <w:rsid w:val="00B22B01"/>
    <w:rsid w:val="00B248A8"/>
    <w:rsid w:val="00B25330"/>
    <w:rsid w:val="00B25F08"/>
    <w:rsid w:val="00B27519"/>
    <w:rsid w:val="00B279F1"/>
    <w:rsid w:val="00B27A09"/>
    <w:rsid w:val="00B27ADD"/>
    <w:rsid w:val="00B30445"/>
    <w:rsid w:val="00B30C3E"/>
    <w:rsid w:val="00B30E9D"/>
    <w:rsid w:val="00B3167C"/>
    <w:rsid w:val="00B3180C"/>
    <w:rsid w:val="00B32A87"/>
    <w:rsid w:val="00B32DBF"/>
    <w:rsid w:val="00B3380D"/>
    <w:rsid w:val="00B3412E"/>
    <w:rsid w:val="00B348C9"/>
    <w:rsid w:val="00B34CB6"/>
    <w:rsid w:val="00B365A2"/>
    <w:rsid w:val="00B4028A"/>
    <w:rsid w:val="00B4067D"/>
    <w:rsid w:val="00B41276"/>
    <w:rsid w:val="00B41CAC"/>
    <w:rsid w:val="00B421FC"/>
    <w:rsid w:val="00B42F79"/>
    <w:rsid w:val="00B4364E"/>
    <w:rsid w:val="00B43797"/>
    <w:rsid w:val="00B43E7B"/>
    <w:rsid w:val="00B4548E"/>
    <w:rsid w:val="00B4756B"/>
    <w:rsid w:val="00B47B81"/>
    <w:rsid w:val="00B507B8"/>
    <w:rsid w:val="00B50C98"/>
    <w:rsid w:val="00B51385"/>
    <w:rsid w:val="00B52FB2"/>
    <w:rsid w:val="00B53DB9"/>
    <w:rsid w:val="00B54801"/>
    <w:rsid w:val="00B54865"/>
    <w:rsid w:val="00B54B53"/>
    <w:rsid w:val="00B5631F"/>
    <w:rsid w:val="00B572AC"/>
    <w:rsid w:val="00B575DB"/>
    <w:rsid w:val="00B577CA"/>
    <w:rsid w:val="00B60958"/>
    <w:rsid w:val="00B65193"/>
    <w:rsid w:val="00B65991"/>
    <w:rsid w:val="00B66B2A"/>
    <w:rsid w:val="00B67047"/>
    <w:rsid w:val="00B67F3B"/>
    <w:rsid w:val="00B67FBF"/>
    <w:rsid w:val="00B721B4"/>
    <w:rsid w:val="00B73B90"/>
    <w:rsid w:val="00B73CD3"/>
    <w:rsid w:val="00B74447"/>
    <w:rsid w:val="00B74B9B"/>
    <w:rsid w:val="00B74C3A"/>
    <w:rsid w:val="00B750A3"/>
    <w:rsid w:val="00B75954"/>
    <w:rsid w:val="00B75C0A"/>
    <w:rsid w:val="00B7734C"/>
    <w:rsid w:val="00B77C67"/>
    <w:rsid w:val="00B80B85"/>
    <w:rsid w:val="00B80C9D"/>
    <w:rsid w:val="00B81226"/>
    <w:rsid w:val="00B814B3"/>
    <w:rsid w:val="00B83105"/>
    <w:rsid w:val="00B83A75"/>
    <w:rsid w:val="00B83B81"/>
    <w:rsid w:val="00B85110"/>
    <w:rsid w:val="00B86B33"/>
    <w:rsid w:val="00B87EB8"/>
    <w:rsid w:val="00B90B6E"/>
    <w:rsid w:val="00B90F1C"/>
    <w:rsid w:val="00B91499"/>
    <w:rsid w:val="00B9321B"/>
    <w:rsid w:val="00B9322A"/>
    <w:rsid w:val="00B935C4"/>
    <w:rsid w:val="00B93996"/>
    <w:rsid w:val="00B93A8C"/>
    <w:rsid w:val="00B93E57"/>
    <w:rsid w:val="00B94B49"/>
    <w:rsid w:val="00B95718"/>
    <w:rsid w:val="00B95B38"/>
    <w:rsid w:val="00B969D5"/>
    <w:rsid w:val="00B96AE9"/>
    <w:rsid w:val="00BA1303"/>
    <w:rsid w:val="00BA158E"/>
    <w:rsid w:val="00BA272F"/>
    <w:rsid w:val="00BA2758"/>
    <w:rsid w:val="00BA2BE2"/>
    <w:rsid w:val="00BA5737"/>
    <w:rsid w:val="00BA62A8"/>
    <w:rsid w:val="00BA6EAA"/>
    <w:rsid w:val="00BA7D0C"/>
    <w:rsid w:val="00BB0228"/>
    <w:rsid w:val="00BB1107"/>
    <w:rsid w:val="00BB228A"/>
    <w:rsid w:val="00BB23FE"/>
    <w:rsid w:val="00BB3100"/>
    <w:rsid w:val="00BB4985"/>
    <w:rsid w:val="00BB51D2"/>
    <w:rsid w:val="00BB5688"/>
    <w:rsid w:val="00BB70FE"/>
    <w:rsid w:val="00BB79C5"/>
    <w:rsid w:val="00BC00BC"/>
    <w:rsid w:val="00BC1C2B"/>
    <w:rsid w:val="00BC2B9B"/>
    <w:rsid w:val="00BC39D1"/>
    <w:rsid w:val="00BC426C"/>
    <w:rsid w:val="00BC6219"/>
    <w:rsid w:val="00BC663F"/>
    <w:rsid w:val="00BC673B"/>
    <w:rsid w:val="00BD00AA"/>
    <w:rsid w:val="00BD0C2A"/>
    <w:rsid w:val="00BD10C9"/>
    <w:rsid w:val="00BD1D9E"/>
    <w:rsid w:val="00BD28B1"/>
    <w:rsid w:val="00BD2A9F"/>
    <w:rsid w:val="00BD3599"/>
    <w:rsid w:val="00BD51D0"/>
    <w:rsid w:val="00BD51D8"/>
    <w:rsid w:val="00BD55C3"/>
    <w:rsid w:val="00BD5730"/>
    <w:rsid w:val="00BD62F6"/>
    <w:rsid w:val="00BD7FC7"/>
    <w:rsid w:val="00BE03C7"/>
    <w:rsid w:val="00BE17AD"/>
    <w:rsid w:val="00BE3087"/>
    <w:rsid w:val="00BE3EE8"/>
    <w:rsid w:val="00BE488E"/>
    <w:rsid w:val="00BE636A"/>
    <w:rsid w:val="00BE6494"/>
    <w:rsid w:val="00BE6852"/>
    <w:rsid w:val="00BE68AB"/>
    <w:rsid w:val="00BE6B11"/>
    <w:rsid w:val="00BE6B4F"/>
    <w:rsid w:val="00BF0C2C"/>
    <w:rsid w:val="00BF1419"/>
    <w:rsid w:val="00BF189C"/>
    <w:rsid w:val="00BF229B"/>
    <w:rsid w:val="00BF3232"/>
    <w:rsid w:val="00BF44D3"/>
    <w:rsid w:val="00BF7A2A"/>
    <w:rsid w:val="00C01023"/>
    <w:rsid w:val="00C012A5"/>
    <w:rsid w:val="00C01EC1"/>
    <w:rsid w:val="00C03C68"/>
    <w:rsid w:val="00C04333"/>
    <w:rsid w:val="00C04BF7"/>
    <w:rsid w:val="00C04E6A"/>
    <w:rsid w:val="00C05326"/>
    <w:rsid w:val="00C056A1"/>
    <w:rsid w:val="00C0576E"/>
    <w:rsid w:val="00C057D5"/>
    <w:rsid w:val="00C05BD5"/>
    <w:rsid w:val="00C07C06"/>
    <w:rsid w:val="00C07EAC"/>
    <w:rsid w:val="00C10CA8"/>
    <w:rsid w:val="00C11945"/>
    <w:rsid w:val="00C123B0"/>
    <w:rsid w:val="00C12E30"/>
    <w:rsid w:val="00C1357D"/>
    <w:rsid w:val="00C13ABA"/>
    <w:rsid w:val="00C14014"/>
    <w:rsid w:val="00C14467"/>
    <w:rsid w:val="00C160CD"/>
    <w:rsid w:val="00C16B8D"/>
    <w:rsid w:val="00C171F7"/>
    <w:rsid w:val="00C175F8"/>
    <w:rsid w:val="00C17750"/>
    <w:rsid w:val="00C20A96"/>
    <w:rsid w:val="00C20B18"/>
    <w:rsid w:val="00C2131D"/>
    <w:rsid w:val="00C21539"/>
    <w:rsid w:val="00C21DCC"/>
    <w:rsid w:val="00C21E1B"/>
    <w:rsid w:val="00C22396"/>
    <w:rsid w:val="00C22B01"/>
    <w:rsid w:val="00C2343E"/>
    <w:rsid w:val="00C234EE"/>
    <w:rsid w:val="00C24A96"/>
    <w:rsid w:val="00C24BB3"/>
    <w:rsid w:val="00C24DB5"/>
    <w:rsid w:val="00C24FC1"/>
    <w:rsid w:val="00C268DE"/>
    <w:rsid w:val="00C27216"/>
    <w:rsid w:val="00C327EF"/>
    <w:rsid w:val="00C33541"/>
    <w:rsid w:val="00C33A6C"/>
    <w:rsid w:val="00C347A2"/>
    <w:rsid w:val="00C35522"/>
    <w:rsid w:val="00C357E2"/>
    <w:rsid w:val="00C37461"/>
    <w:rsid w:val="00C376A7"/>
    <w:rsid w:val="00C40CC4"/>
    <w:rsid w:val="00C41FCE"/>
    <w:rsid w:val="00C43836"/>
    <w:rsid w:val="00C43BB5"/>
    <w:rsid w:val="00C44DAF"/>
    <w:rsid w:val="00C45815"/>
    <w:rsid w:val="00C4614A"/>
    <w:rsid w:val="00C46270"/>
    <w:rsid w:val="00C46458"/>
    <w:rsid w:val="00C47153"/>
    <w:rsid w:val="00C50663"/>
    <w:rsid w:val="00C50F71"/>
    <w:rsid w:val="00C510B0"/>
    <w:rsid w:val="00C51114"/>
    <w:rsid w:val="00C519A5"/>
    <w:rsid w:val="00C5224C"/>
    <w:rsid w:val="00C525C0"/>
    <w:rsid w:val="00C5324E"/>
    <w:rsid w:val="00C544A5"/>
    <w:rsid w:val="00C544A8"/>
    <w:rsid w:val="00C55F05"/>
    <w:rsid w:val="00C600B2"/>
    <w:rsid w:val="00C60D67"/>
    <w:rsid w:val="00C614C0"/>
    <w:rsid w:val="00C618DA"/>
    <w:rsid w:val="00C62506"/>
    <w:rsid w:val="00C62847"/>
    <w:rsid w:val="00C64540"/>
    <w:rsid w:val="00C65421"/>
    <w:rsid w:val="00C700DD"/>
    <w:rsid w:val="00C729AB"/>
    <w:rsid w:val="00C730C1"/>
    <w:rsid w:val="00C73666"/>
    <w:rsid w:val="00C736E3"/>
    <w:rsid w:val="00C75BC6"/>
    <w:rsid w:val="00C76256"/>
    <w:rsid w:val="00C76EDD"/>
    <w:rsid w:val="00C76EE3"/>
    <w:rsid w:val="00C77DC6"/>
    <w:rsid w:val="00C85AB2"/>
    <w:rsid w:val="00C861DE"/>
    <w:rsid w:val="00C86D75"/>
    <w:rsid w:val="00C87378"/>
    <w:rsid w:val="00C877A9"/>
    <w:rsid w:val="00C87D8A"/>
    <w:rsid w:val="00C9097F"/>
    <w:rsid w:val="00C926B7"/>
    <w:rsid w:val="00C9444E"/>
    <w:rsid w:val="00C9529D"/>
    <w:rsid w:val="00C96175"/>
    <w:rsid w:val="00C97B4A"/>
    <w:rsid w:val="00C97C4D"/>
    <w:rsid w:val="00CA09CD"/>
    <w:rsid w:val="00CA14D4"/>
    <w:rsid w:val="00CA44FB"/>
    <w:rsid w:val="00CA4FBD"/>
    <w:rsid w:val="00CA53D6"/>
    <w:rsid w:val="00CA5486"/>
    <w:rsid w:val="00CA5B24"/>
    <w:rsid w:val="00CA7384"/>
    <w:rsid w:val="00CA75EA"/>
    <w:rsid w:val="00CA7D21"/>
    <w:rsid w:val="00CB4042"/>
    <w:rsid w:val="00CB43EE"/>
    <w:rsid w:val="00CB4902"/>
    <w:rsid w:val="00CB4B7A"/>
    <w:rsid w:val="00CB5B5E"/>
    <w:rsid w:val="00CB6583"/>
    <w:rsid w:val="00CB7003"/>
    <w:rsid w:val="00CB71A5"/>
    <w:rsid w:val="00CB7CBB"/>
    <w:rsid w:val="00CC0BDE"/>
    <w:rsid w:val="00CC1305"/>
    <w:rsid w:val="00CC13C2"/>
    <w:rsid w:val="00CC1D37"/>
    <w:rsid w:val="00CC45FA"/>
    <w:rsid w:val="00CC4919"/>
    <w:rsid w:val="00CC5FDB"/>
    <w:rsid w:val="00CC6AC2"/>
    <w:rsid w:val="00CC74EC"/>
    <w:rsid w:val="00CD1063"/>
    <w:rsid w:val="00CD1AEA"/>
    <w:rsid w:val="00CD24BC"/>
    <w:rsid w:val="00CD29E5"/>
    <w:rsid w:val="00CD3C57"/>
    <w:rsid w:val="00CD455E"/>
    <w:rsid w:val="00CD52FF"/>
    <w:rsid w:val="00CD5B9F"/>
    <w:rsid w:val="00CD6A57"/>
    <w:rsid w:val="00CD6AB8"/>
    <w:rsid w:val="00CD70D6"/>
    <w:rsid w:val="00CD73E6"/>
    <w:rsid w:val="00CD7699"/>
    <w:rsid w:val="00CD7E75"/>
    <w:rsid w:val="00CE0B23"/>
    <w:rsid w:val="00CE14DA"/>
    <w:rsid w:val="00CE1527"/>
    <w:rsid w:val="00CE1F54"/>
    <w:rsid w:val="00CE2945"/>
    <w:rsid w:val="00CE3A5E"/>
    <w:rsid w:val="00CE448D"/>
    <w:rsid w:val="00CE4503"/>
    <w:rsid w:val="00CE5A5C"/>
    <w:rsid w:val="00CE63EC"/>
    <w:rsid w:val="00CE6723"/>
    <w:rsid w:val="00CE6B6C"/>
    <w:rsid w:val="00CE7904"/>
    <w:rsid w:val="00CF0FBD"/>
    <w:rsid w:val="00CF130F"/>
    <w:rsid w:val="00CF17D1"/>
    <w:rsid w:val="00CF3099"/>
    <w:rsid w:val="00CF343C"/>
    <w:rsid w:val="00CF52C5"/>
    <w:rsid w:val="00CF548C"/>
    <w:rsid w:val="00CF5BD5"/>
    <w:rsid w:val="00CF6716"/>
    <w:rsid w:val="00CF7654"/>
    <w:rsid w:val="00CF7FD8"/>
    <w:rsid w:val="00D027E7"/>
    <w:rsid w:val="00D02CFD"/>
    <w:rsid w:val="00D030B5"/>
    <w:rsid w:val="00D05716"/>
    <w:rsid w:val="00D06032"/>
    <w:rsid w:val="00D0704E"/>
    <w:rsid w:val="00D07A56"/>
    <w:rsid w:val="00D07DC2"/>
    <w:rsid w:val="00D104EA"/>
    <w:rsid w:val="00D11DCF"/>
    <w:rsid w:val="00D13143"/>
    <w:rsid w:val="00D13F0B"/>
    <w:rsid w:val="00D14050"/>
    <w:rsid w:val="00D14453"/>
    <w:rsid w:val="00D16D9A"/>
    <w:rsid w:val="00D2078F"/>
    <w:rsid w:val="00D21921"/>
    <w:rsid w:val="00D21F89"/>
    <w:rsid w:val="00D226F9"/>
    <w:rsid w:val="00D22E76"/>
    <w:rsid w:val="00D22FA7"/>
    <w:rsid w:val="00D23696"/>
    <w:rsid w:val="00D23958"/>
    <w:rsid w:val="00D23E37"/>
    <w:rsid w:val="00D23ED1"/>
    <w:rsid w:val="00D2584C"/>
    <w:rsid w:val="00D25C2F"/>
    <w:rsid w:val="00D25D97"/>
    <w:rsid w:val="00D26726"/>
    <w:rsid w:val="00D275F7"/>
    <w:rsid w:val="00D2770D"/>
    <w:rsid w:val="00D33C92"/>
    <w:rsid w:val="00D34C77"/>
    <w:rsid w:val="00D35A25"/>
    <w:rsid w:val="00D35E9F"/>
    <w:rsid w:val="00D37370"/>
    <w:rsid w:val="00D374CF"/>
    <w:rsid w:val="00D40210"/>
    <w:rsid w:val="00D403A5"/>
    <w:rsid w:val="00D40E95"/>
    <w:rsid w:val="00D41315"/>
    <w:rsid w:val="00D4206A"/>
    <w:rsid w:val="00D42DCE"/>
    <w:rsid w:val="00D4382D"/>
    <w:rsid w:val="00D47B7D"/>
    <w:rsid w:val="00D47EB0"/>
    <w:rsid w:val="00D505D7"/>
    <w:rsid w:val="00D51843"/>
    <w:rsid w:val="00D51FB5"/>
    <w:rsid w:val="00D5235C"/>
    <w:rsid w:val="00D52D0F"/>
    <w:rsid w:val="00D52DA8"/>
    <w:rsid w:val="00D5395E"/>
    <w:rsid w:val="00D53E2D"/>
    <w:rsid w:val="00D54302"/>
    <w:rsid w:val="00D55D27"/>
    <w:rsid w:val="00D55DDA"/>
    <w:rsid w:val="00D560FB"/>
    <w:rsid w:val="00D56960"/>
    <w:rsid w:val="00D56F45"/>
    <w:rsid w:val="00D572A1"/>
    <w:rsid w:val="00D57E0E"/>
    <w:rsid w:val="00D57EB6"/>
    <w:rsid w:val="00D61017"/>
    <w:rsid w:val="00D618E1"/>
    <w:rsid w:val="00D62B4E"/>
    <w:rsid w:val="00D66515"/>
    <w:rsid w:val="00D67354"/>
    <w:rsid w:val="00D6739B"/>
    <w:rsid w:val="00D72359"/>
    <w:rsid w:val="00D732A3"/>
    <w:rsid w:val="00D748D0"/>
    <w:rsid w:val="00D76394"/>
    <w:rsid w:val="00D76429"/>
    <w:rsid w:val="00D76DA8"/>
    <w:rsid w:val="00D813B4"/>
    <w:rsid w:val="00D8153A"/>
    <w:rsid w:val="00D81B5B"/>
    <w:rsid w:val="00D850CB"/>
    <w:rsid w:val="00D87C81"/>
    <w:rsid w:val="00D90357"/>
    <w:rsid w:val="00D9472A"/>
    <w:rsid w:val="00D94F9B"/>
    <w:rsid w:val="00D96039"/>
    <w:rsid w:val="00D96C63"/>
    <w:rsid w:val="00D96D43"/>
    <w:rsid w:val="00D97317"/>
    <w:rsid w:val="00D976AB"/>
    <w:rsid w:val="00DA2974"/>
    <w:rsid w:val="00DA2FC5"/>
    <w:rsid w:val="00DA3E2F"/>
    <w:rsid w:val="00DA5289"/>
    <w:rsid w:val="00DA5378"/>
    <w:rsid w:val="00DA579D"/>
    <w:rsid w:val="00DA7336"/>
    <w:rsid w:val="00DA7B5A"/>
    <w:rsid w:val="00DB08AB"/>
    <w:rsid w:val="00DB2C05"/>
    <w:rsid w:val="00DB3830"/>
    <w:rsid w:val="00DB42EA"/>
    <w:rsid w:val="00DB4D32"/>
    <w:rsid w:val="00DB5EDB"/>
    <w:rsid w:val="00DB6080"/>
    <w:rsid w:val="00DB6708"/>
    <w:rsid w:val="00DB6B29"/>
    <w:rsid w:val="00DB7465"/>
    <w:rsid w:val="00DB79A3"/>
    <w:rsid w:val="00DC1164"/>
    <w:rsid w:val="00DC27B4"/>
    <w:rsid w:val="00DC2854"/>
    <w:rsid w:val="00DC2A7A"/>
    <w:rsid w:val="00DC3CF0"/>
    <w:rsid w:val="00DC66A2"/>
    <w:rsid w:val="00DD0FB2"/>
    <w:rsid w:val="00DD1447"/>
    <w:rsid w:val="00DD17D6"/>
    <w:rsid w:val="00DD261C"/>
    <w:rsid w:val="00DD3ECF"/>
    <w:rsid w:val="00DD5067"/>
    <w:rsid w:val="00DD55C5"/>
    <w:rsid w:val="00DD7D7F"/>
    <w:rsid w:val="00DE077C"/>
    <w:rsid w:val="00DE1905"/>
    <w:rsid w:val="00DE22B7"/>
    <w:rsid w:val="00DE2733"/>
    <w:rsid w:val="00DE306B"/>
    <w:rsid w:val="00DE38DF"/>
    <w:rsid w:val="00DE4279"/>
    <w:rsid w:val="00DE5097"/>
    <w:rsid w:val="00DE610A"/>
    <w:rsid w:val="00DE6474"/>
    <w:rsid w:val="00DE762A"/>
    <w:rsid w:val="00DF0587"/>
    <w:rsid w:val="00DF1333"/>
    <w:rsid w:val="00DF1EA9"/>
    <w:rsid w:val="00DF32D1"/>
    <w:rsid w:val="00DF37E3"/>
    <w:rsid w:val="00DF3B25"/>
    <w:rsid w:val="00DF45DA"/>
    <w:rsid w:val="00DF4E78"/>
    <w:rsid w:val="00DF6677"/>
    <w:rsid w:val="00DF740C"/>
    <w:rsid w:val="00DF7E58"/>
    <w:rsid w:val="00E01636"/>
    <w:rsid w:val="00E03205"/>
    <w:rsid w:val="00E052F8"/>
    <w:rsid w:val="00E058EC"/>
    <w:rsid w:val="00E0653A"/>
    <w:rsid w:val="00E06F6A"/>
    <w:rsid w:val="00E078F2"/>
    <w:rsid w:val="00E07D1F"/>
    <w:rsid w:val="00E07E42"/>
    <w:rsid w:val="00E10549"/>
    <w:rsid w:val="00E10872"/>
    <w:rsid w:val="00E12E99"/>
    <w:rsid w:val="00E1575B"/>
    <w:rsid w:val="00E15C5C"/>
    <w:rsid w:val="00E21216"/>
    <w:rsid w:val="00E215BF"/>
    <w:rsid w:val="00E23621"/>
    <w:rsid w:val="00E24A34"/>
    <w:rsid w:val="00E25D87"/>
    <w:rsid w:val="00E26C4F"/>
    <w:rsid w:val="00E27186"/>
    <w:rsid w:val="00E27686"/>
    <w:rsid w:val="00E3078D"/>
    <w:rsid w:val="00E31521"/>
    <w:rsid w:val="00E32172"/>
    <w:rsid w:val="00E32D2F"/>
    <w:rsid w:val="00E33365"/>
    <w:rsid w:val="00E34367"/>
    <w:rsid w:val="00E35556"/>
    <w:rsid w:val="00E35F00"/>
    <w:rsid w:val="00E367E5"/>
    <w:rsid w:val="00E37F2A"/>
    <w:rsid w:val="00E400B8"/>
    <w:rsid w:val="00E41271"/>
    <w:rsid w:val="00E42A43"/>
    <w:rsid w:val="00E42AD8"/>
    <w:rsid w:val="00E42B56"/>
    <w:rsid w:val="00E42FF0"/>
    <w:rsid w:val="00E43434"/>
    <w:rsid w:val="00E435B4"/>
    <w:rsid w:val="00E43767"/>
    <w:rsid w:val="00E44EA5"/>
    <w:rsid w:val="00E45DB3"/>
    <w:rsid w:val="00E47604"/>
    <w:rsid w:val="00E4787F"/>
    <w:rsid w:val="00E478B9"/>
    <w:rsid w:val="00E47F57"/>
    <w:rsid w:val="00E509A8"/>
    <w:rsid w:val="00E51A9B"/>
    <w:rsid w:val="00E523C9"/>
    <w:rsid w:val="00E52B4C"/>
    <w:rsid w:val="00E53589"/>
    <w:rsid w:val="00E536E3"/>
    <w:rsid w:val="00E54A47"/>
    <w:rsid w:val="00E54BC9"/>
    <w:rsid w:val="00E54D5B"/>
    <w:rsid w:val="00E54E93"/>
    <w:rsid w:val="00E55083"/>
    <w:rsid w:val="00E553EF"/>
    <w:rsid w:val="00E569D7"/>
    <w:rsid w:val="00E57389"/>
    <w:rsid w:val="00E604FF"/>
    <w:rsid w:val="00E63666"/>
    <w:rsid w:val="00E63FED"/>
    <w:rsid w:val="00E6434D"/>
    <w:rsid w:val="00E64CA9"/>
    <w:rsid w:val="00E65800"/>
    <w:rsid w:val="00E67DD3"/>
    <w:rsid w:val="00E707BD"/>
    <w:rsid w:val="00E71336"/>
    <w:rsid w:val="00E72448"/>
    <w:rsid w:val="00E739D9"/>
    <w:rsid w:val="00E7475D"/>
    <w:rsid w:val="00E763D3"/>
    <w:rsid w:val="00E76EC4"/>
    <w:rsid w:val="00E7704E"/>
    <w:rsid w:val="00E80A71"/>
    <w:rsid w:val="00E80AE1"/>
    <w:rsid w:val="00E80CDD"/>
    <w:rsid w:val="00E80D10"/>
    <w:rsid w:val="00E82F45"/>
    <w:rsid w:val="00E83793"/>
    <w:rsid w:val="00E843B7"/>
    <w:rsid w:val="00E84ED7"/>
    <w:rsid w:val="00E852FE"/>
    <w:rsid w:val="00E856B9"/>
    <w:rsid w:val="00E86818"/>
    <w:rsid w:val="00E9013D"/>
    <w:rsid w:val="00E9078F"/>
    <w:rsid w:val="00E9183F"/>
    <w:rsid w:val="00E91F04"/>
    <w:rsid w:val="00E92270"/>
    <w:rsid w:val="00E933CC"/>
    <w:rsid w:val="00E93E6D"/>
    <w:rsid w:val="00E9753A"/>
    <w:rsid w:val="00E97568"/>
    <w:rsid w:val="00EA2820"/>
    <w:rsid w:val="00EA2983"/>
    <w:rsid w:val="00EA3AB6"/>
    <w:rsid w:val="00EA46B9"/>
    <w:rsid w:val="00EA4AF9"/>
    <w:rsid w:val="00EA4D1B"/>
    <w:rsid w:val="00EA644D"/>
    <w:rsid w:val="00EB04D4"/>
    <w:rsid w:val="00EB2163"/>
    <w:rsid w:val="00EB3D4A"/>
    <w:rsid w:val="00EB3E36"/>
    <w:rsid w:val="00EB5F3A"/>
    <w:rsid w:val="00EB63D2"/>
    <w:rsid w:val="00EB6819"/>
    <w:rsid w:val="00EB71D4"/>
    <w:rsid w:val="00EB7A0A"/>
    <w:rsid w:val="00EB7E8C"/>
    <w:rsid w:val="00EC1EF3"/>
    <w:rsid w:val="00EC260A"/>
    <w:rsid w:val="00EC2992"/>
    <w:rsid w:val="00EC2D41"/>
    <w:rsid w:val="00EC2EED"/>
    <w:rsid w:val="00ED0A40"/>
    <w:rsid w:val="00ED10AA"/>
    <w:rsid w:val="00ED249E"/>
    <w:rsid w:val="00ED3606"/>
    <w:rsid w:val="00ED3B93"/>
    <w:rsid w:val="00ED5826"/>
    <w:rsid w:val="00EE03C5"/>
    <w:rsid w:val="00EE1A33"/>
    <w:rsid w:val="00EE2244"/>
    <w:rsid w:val="00EE23D2"/>
    <w:rsid w:val="00EE2E70"/>
    <w:rsid w:val="00EE307D"/>
    <w:rsid w:val="00EE3253"/>
    <w:rsid w:val="00EE5E80"/>
    <w:rsid w:val="00EE6590"/>
    <w:rsid w:val="00EE7584"/>
    <w:rsid w:val="00EF0B93"/>
    <w:rsid w:val="00EF142C"/>
    <w:rsid w:val="00EF2150"/>
    <w:rsid w:val="00EF4625"/>
    <w:rsid w:val="00EF6A1B"/>
    <w:rsid w:val="00EF6AAD"/>
    <w:rsid w:val="00EF7EC6"/>
    <w:rsid w:val="00F00C4D"/>
    <w:rsid w:val="00F00C7E"/>
    <w:rsid w:val="00F0420F"/>
    <w:rsid w:val="00F0497B"/>
    <w:rsid w:val="00F05166"/>
    <w:rsid w:val="00F05C19"/>
    <w:rsid w:val="00F11F9F"/>
    <w:rsid w:val="00F1276F"/>
    <w:rsid w:val="00F1363D"/>
    <w:rsid w:val="00F178A6"/>
    <w:rsid w:val="00F17A92"/>
    <w:rsid w:val="00F17CC0"/>
    <w:rsid w:val="00F17E3A"/>
    <w:rsid w:val="00F20008"/>
    <w:rsid w:val="00F20976"/>
    <w:rsid w:val="00F20E3E"/>
    <w:rsid w:val="00F20FCA"/>
    <w:rsid w:val="00F20FDB"/>
    <w:rsid w:val="00F2144F"/>
    <w:rsid w:val="00F2233A"/>
    <w:rsid w:val="00F237C9"/>
    <w:rsid w:val="00F238C7"/>
    <w:rsid w:val="00F24086"/>
    <w:rsid w:val="00F24278"/>
    <w:rsid w:val="00F244AC"/>
    <w:rsid w:val="00F249FE"/>
    <w:rsid w:val="00F24CEF"/>
    <w:rsid w:val="00F2519C"/>
    <w:rsid w:val="00F25F12"/>
    <w:rsid w:val="00F2644C"/>
    <w:rsid w:val="00F30A9B"/>
    <w:rsid w:val="00F30B25"/>
    <w:rsid w:val="00F30BC6"/>
    <w:rsid w:val="00F30E26"/>
    <w:rsid w:val="00F31511"/>
    <w:rsid w:val="00F32BB6"/>
    <w:rsid w:val="00F33906"/>
    <w:rsid w:val="00F33EEC"/>
    <w:rsid w:val="00F34F61"/>
    <w:rsid w:val="00F35D17"/>
    <w:rsid w:val="00F375B0"/>
    <w:rsid w:val="00F37855"/>
    <w:rsid w:val="00F37AE0"/>
    <w:rsid w:val="00F40A40"/>
    <w:rsid w:val="00F41E63"/>
    <w:rsid w:val="00F42550"/>
    <w:rsid w:val="00F42A11"/>
    <w:rsid w:val="00F439F5"/>
    <w:rsid w:val="00F43B96"/>
    <w:rsid w:val="00F45839"/>
    <w:rsid w:val="00F47237"/>
    <w:rsid w:val="00F475D6"/>
    <w:rsid w:val="00F47647"/>
    <w:rsid w:val="00F50DC7"/>
    <w:rsid w:val="00F52218"/>
    <w:rsid w:val="00F524A8"/>
    <w:rsid w:val="00F52F1D"/>
    <w:rsid w:val="00F563DC"/>
    <w:rsid w:val="00F568C7"/>
    <w:rsid w:val="00F56EF9"/>
    <w:rsid w:val="00F56F16"/>
    <w:rsid w:val="00F57176"/>
    <w:rsid w:val="00F576DD"/>
    <w:rsid w:val="00F57D44"/>
    <w:rsid w:val="00F604F6"/>
    <w:rsid w:val="00F608DB"/>
    <w:rsid w:val="00F60BA5"/>
    <w:rsid w:val="00F64AA0"/>
    <w:rsid w:val="00F65F77"/>
    <w:rsid w:val="00F66AC5"/>
    <w:rsid w:val="00F6700A"/>
    <w:rsid w:val="00F6723E"/>
    <w:rsid w:val="00F67FFA"/>
    <w:rsid w:val="00F71CFD"/>
    <w:rsid w:val="00F726B4"/>
    <w:rsid w:val="00F72B21"/>
    <w:rsid w:val="00F73BCD"/>
    <w:rsid w:val="00F742CE"/>
    <w:rsid w:val="00F7497F"/>
    <w:rsid w:val="00F75165"/>
    <w:rsid w:val="00F75282"/>
    <w:rsid w:val="00F77297"/>
    <w:rsid w:val="00F801AB"/>
    <w:rsid w:val="00F80967"/>
    <w:rsid w:val="00F813A2"/>
    <w:rsid w:val="00F81FC3"/>
    <w:rsid w:val="00F8262C"/>
    <w:rsid w:val="00F82A4E"/>
    <w:rsid w:val="00F83340"/>
    <w:rsid w:val="00F83B0E"/>
    <w:rsid w:val="00F840D7"/>
    <w:rsid w:val="00F84932"/>
    <w:rsid w:val="00F849B6"/>
    <w:rsid w:val="00F9031F"/>
    <w:rsid w:val="00F9059C"/>
    <w:rsid w:val="00F90BA0"/>
    <w:rsid w:val="00F929C1"/>
    <w:rsid w:val="00F92E8A"/>
    <w:rsid w:val="00F92F65"/>
    <w:rsid w:val="00F92FF4"/>
    <w:rsid w:val="00F93B9C"/>
    <w:rsid w:val="00F93CB3"/>
    <w:rsid w:val="00F94DA1"/>
    <w:rsid w:val="00F97244"/>
    <w:rsid w:val="00FA2770"/>
    <w:rsid w:val="00FA2B23"/>
    <w:rsid w:val="00FA631C"/>
    <w:rsid w:val="00FA7A18"/>
    <w:rsid w:val="00FB05FE"/>
    <w:rsid w:val="00FB1005"/>
    <w:rsid w:val="00FB2528"/>
    <w:rsid w:val="00FB25E3"/>
    <w:rsid w:val="00FB2A35"/>
    <w:rsid w:val="00FB2FB6"/>
    <w:rsid w:val="00FB373D"/>
    <w:rsid w:val="00FB4431"/>
    <w:rsid w:val="00FB4973"/>
    <w:rsid w:val="00FB71A1"/>
    <w:rsid w:val="00FB785E"/>
    <w:rsid w:val="00FB7B28"/>
    <w:rsid w:val="00FC0D5D"/>
    <w:rsid w:val="00FC1135"/>
    <w:rsid w:val="00FC1C97"/>
    <w:rsid w:val="00FC3129"/>
    <w:rsid w:val="00FC342C"/>
    <w:rsid w:val="00FC388E"/>
    <w:rsid w:val="00FC4545"/>
    <w:rsid w:val="00FC533A"/>
    <w:rsid w:val="00FC6D48"/>
    <w:rsid w:val="00FC7828"/>
    <w:rsid w:val="00FC7C29"/>
    <w:rsid w:val="00FD1E52"/>
    <w:rsid w:val="00FD2A64"/>
    <w:rsid w:val="00FD3270"/>
    <w:rsid w:val="00FD404E"/>
    <w:rsid w:val="00FD5D9D"/>
    <w:rsid w:val="00FD7534"/>
    <w:rsid w:val="00FD7646"/>
    <w:rsid w:val="00FD7883"/>
    <w:rsid w:val="00FD7951"/>
    <w:rsid w:val="00FD7E29"/>
    <w:rsid w:val="00FE09E8"/>
    <w:rsid w:val="00FE0A57"/>
    <w:rsid w:val="00FE1D80"/>
    <w:rsid w:val="00FE2010"/>
    <w:rsid w:val="00FE2C2E"/>
    <w:rsid w:val="00FE2DB8"/>
    <w:rsid w:val="00FE4937"/>
    <w:rsid w:val="00FE4C0A"/>
    <w:rsid w:val="00FE4F9E"/>
    <w:rsid w:val="00FE570A"/>
    <w:rsid w:val="00FE757A"/>
    <w:rsid w:val="00FF13D2"/>
    <w:rsid w:val="00FF18B5"/>
    <w:rsid w:val="00FF1BC5"/>
    <w:rsid w:val="00FF1D6F"/>
    <w:rsid w:val="00FF271C"/>
    <w:rsid w:val="00FF2B53"/>
    <w:rsid w:val="00FF3369"/>
    <w:rsid w:val="00FF3D5B"/>
    <w:rsid w:val="00FF43FF"/>
    <w:rsid w:val="00FF4599"/>
    <w:rsid w:val="00FF571F"/>
    <w:rsid w:val="00FF693B"/>
    <w:rsid w:val="00FF6F87"/>
    <w:rsid w:val="00FF7434"/>
    <w:rsid w:val="00FF743C"/>
    <w:rsid w:val="00FF78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9418AD"/>
  <w15:docId w15:val="{B5D7CFE4-6CF6-714C-BB10-D652358A2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615E"/>
    <w:rPr>
      <w:iCs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C268DE"/>
    <w:pPr>
      <w:numPr>
        <w:numId w:val="1"/>
      </w:numPr>
      <w:pBdr>
        <w:top w:val="single" w:sz="8" w:space="0" w:color="8784C7" w:themeColor="accent2"/>
        <w:left w:val="single" w:sz="8" w:space="0" w:color="8784C7" w:themeColor="accent2"/>
        <w:bottom w:val="single" w:sz="8" w:space="0" w:color="8784C7" w:themeColor="accent2"/>
        <w:right w:val="single" w:sz="8" w:space="0" w:color="8784C7" w:themeColor="accent2"/>
      </w:pBdr>
      <w:shd w:val="clear" w:color="auto" w:fill="E6E6F3" w:themeFill="accent2" w:themeFillTint="33"/>
      <w:spacing w:before="480" w:after="100" w:line="269" w:lineRule="auto"/>
      <w:contextualSpacing/>
      <w:outlineLvl w:val="0"/>
    </w:pPr>
    <w:rPr>
      <w:rFonts w:asciiTheme="majorHAnsi" w:eastAsiaTheme="majorEastAsia" w:hAnsiTheme="majorHAnsi" w:cstheme="majorBidi"/>
      <w:b/>
      <w:bCs/>
      <w:color w:val="363371" w:themeColor="accent2" w:themeShade="7F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68DE"/>
    <w:pPr>
      <w:numPr>
        <w:ilvl w:val="1"/>
        <w:numId w:val="1"/>
      </w:numPr>
      <w:pBdr>
        <w:top w:val="single" w:sz="4" w:space="0" w:color="8784C7" w:themeColor="accent2"/>
        <w:left w:val="single" w:sz="48" w:space="2" w:color="8784C7" w:themeColor="accent2"/>
        <w:bottom w:val="single" w:sz="4" w:space="0" w:color="8784C7" w:themeColor="accent2"/>
        <w:right w:val="single" w:sz="4" w:space="4" w:color="8784C7" w:themeColor="accent2"/>
      </w:pBdr>
      <w:spacing w:before="200" w:after="100" w:line="269" w:lineRule="auto"/>
      <w:contextualSpacing/>
      <w:outlineLvl w:val="1"/>
    </w:pPr>
    <w:rPr>
      <w:rFonts w:asciiTheme="majorHAnsi" w:eastAsiaTheme="majorEastAsia" w:hAnsiTheme="majorHAnsi" w:cstheme="majorBidi"/>
      <w:b/>
      <w:bCs/>
      <w:color w:val="514DAA" w:themeColor="accent2" w:themeShade="BF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268DE"/>
    <w:pPr>
      <w:numPr>
        <w:ilvl w:val="2"/>
        <w:numId w:val="1"/>
      </w:numPr>
      <w:pBdr>
        <w:left w:val="single" w:sz="48" w:space="2" w:color="8784C7" w:themeColor="accent2"/>
        <w:bottom w:val="single" w:sz="4" w:space="0" w:color="8784C7" w:themeColor="accent2"/>
      </w:pBdr>
      <w:spacing w:before="200" w:after="100" w:line="240" w:lineRule="auto"/>
      <w:contextualSpacing/>
      <w:outlineLvl w:val="2"/>
    </w:pPr>
    <w:rPr>
      <w:rFonts w:asciiTheme="majorHAnsi" w:eastAsiaTheme="majorEastAsia" w:hAnsiTheme="majorHAnsi" w:cstheme="majorBidi"/>
      <w:b/>
      <w:bCs/>
      <w:color w:val="514DAA" w:themeColor="accent2" w:themeShade="BF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268DE"/>
    <w:pPr>
      <w:numPr>
        <w:ilvl w:val="3"/>
        <w:numId w:val="1"/>
      </w:numPr>
      <w:pBdr>
        <w:left w:val="single" w:sz="4" w:space="2" w:color="8784C7" w:themeColor="accent2"/>
        <w:bottom w:val="single" w:sz="4" w:space="2" w:color="8784C7" w:themeColor="accent2"/>
      </w:pBdr>
      <w:spacing w:before="200" w:after="100" w:line="240" w:lineRule="auto"/>
      <w:contextualSpacing/>
      <w:outlineLvl w:val="3"/>
    </w:pPr>
    <w:rPr>
      <w:rFonts w:asciiTheme="majorHAnsi" w:eastAsiaTheme="majorEastAsia" w:hAnsiTheme="majorHAnsi" w:cstheme="majorBidi"/>
      <w:b/>
      <w:bCs/>
      <w:color w:val="514DAA" w:themeColor="accent2" w:themeShade="BF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55224"/>
    <w:pPr>
      <w:numPr>
        <w:ilvl w:val="4"/>
        <w:numId w:val="1"/>
      </w:numPr>
      <w:pBdr>
        <w:left w:val="dotted" w:sz="4" w:space="2" w:color="8784C7" w:themeColor="accent2"/>
        <w:bottom w:val="dotted" w:sz="4" w:space="2" w:color="8784C7" w:themeColor="accent2"/>
      </w:pBdr>
      <w:spacing w:before="200" w:after="100" w:line="240" w:lineRule="auto"/>
      <w:contextualSpacing/>
      <w:outlineLvl w:val="4"/>
    </w:pPr>
    <w:rPr>
      <w:rFonts w:asciiTheme="majorHAnsi" w:eastAsiaTheme="majorEastAsia" w:hAnsiTheme="majorHAnsi" w:cstheme="majorBidi"/>
      <w:b/>
      <w:bCs/>
      <w:color w:val="514DAA" w:themeColor="accent2" w:themeShade="BF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55224"/>
    <w:pPr>
      <w:numPr>
        <w:ilvl w:val="5"/>
        <w:numId w:val="1"/>
      </w:numPr>
      <w:pBdr>
        <w:bottom w:val="single" w:sz="4" w:space="2" w:color="CECDE8" w:themeColor="accent2" w:themeTint="66"/>
      </w:pBd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514DAA" w:themeColor="accent2" w:themeShade="BF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55224"/>
    <w:pPr>
      <w:numPr>
        <w:ilvl w:val="6"/>
        <w:numId w:val="1"/>
      </w:numPr>
      <w:pBdr>
        <w:bottom w:val="dotted" w:sz="4" w:space="2" w:color="B6B5DD" w:themeColor="accent2" w:themeTint="99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514DAA" w:themeColor="accent2" w:themeShade="BF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55224"/>
    <w:pPr>
      <w:numPr>
        <w:ilvl w:val="7"/>
        <w:numId w:val="1"/>
      </w:num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8784C7" w:themeColor="accent2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55224"/>
    <w:pPr>
      <w:numPr>
        <w:ilvl w:val="8"/>
        <w:numId w:val="1"/>
      </w:num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color w:val="8784C7" w:themeColor="accent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68DE"/>
    <w:rPr>
      <w:rFonts w:asciiTheme="majorHAnsi" w:eastAsiaTheme="majorEastAsia" w:hAnsiTheme="majorHAnsi" w:cstheme="majorBidi"/>
      <w:b/>
      <w:bCs/>
      <w:iCs/>
      <w:color w:val="363371" w:themeColor="accent2" w:themeShade="7F"/>
      <w:shd w:val="clear" w:color="auto" w:fill="E6E6F3" w:themeFill="accent2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C268DE"/>
    <w:rPr>
      <w:rFonts w:asciiTheme="majorHAnsi" w:eastAsiaTheme="majorEastAsia" w:hAnsiTheme="majorHAnsi" w:cstheme="majorBidi"/>
      <w:b/>
      <w:bCs/>
      <w:iCs/>
      <w:color w:val="514DAA" w:themeColor="accent2" w:themeShade="BF"/>
    </w:rPr>
  </w:style>
  <w:style w:type="character" w:customStyle="1" w:styleId="Heading3Char">
    <w:name w:val="Heading 3 Char"/>
    <w:basedOn w:val="DefaultParagraphFont"/>
    <w:link w:val="Heading3"/>
    <w:uiPriority w:val="9"/>
    <w:rsid w:val="00C268DE"/>
    <w:rPr>
      <w:rFonts w:asciiTheme="majorHAnsi" w:eastAsiaTheme="majorEastAsia" w:hAnsiTheme="majorHAnsi" w:cstheme="majorBidi"/>
      <w:b/>
      <w:bCs/>
      <w:iCs/>
      <w:color w:val="514DAA" w:themeColor="accent2" w:themeShade="BF"/>
    </w:rPr>
  </w:style>
  <w:style w:type="character" w:customStyle="1" w:styleId="Heading4Char">
    <w:name w:val="Heading 4 Char"/>
    <w:basedOn w:val="DefaultParagraphFont"/>
    <w:link w:val="Heading4"/>
    <w:uiPriority w:val="9"/>
    <w:rsid w:val="00C268DE"/>
    <w:rPr>
      <w:rFonts w:asciiTheme="majorHAnsi" w:eastAsiaTheme="majorEastAsia" w:hAnsiTheme="majorHAnsi" w:cstheme="majorBidi"/>
      <w:b/>
      <w:bCs/>
      <w:iCs/>
      <w:color w:val="514DAA" w:themeColor="accent2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355224"/>
    <w:rPr>
      <w:rFonts w:asciiTheme="majorHAnsi" w:eastAsiaTheme="majorEastAsia" w:hAnsiTheme="majorHAnsi" w:cstheme="majorBidi"/>
      <w:b/>
      <w:bCs/>
      <w:i/>
      <w:iCs/>
      <w:color w:val="514DAA" w:themeColor="accen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55224"/>
    <w:rPr>
      <w:rFonts w:asciiTheme="majorHAnsi" w:eastAsiaTheme="majorEastAsia" w:hAnsiTheme="majorHAnsi" w:cstheme="majorBidi"/>
      <w:i/>
      <w:iCs/>
      <w:color w:val="514DAA" w:themeColor="accen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55224"/>
    <w:rPr>
      <w:rFonts w:asciiTheme="majorHAnsi" w:eastAsiaTheme="majorEastAsia" w:hAnsiTheme="majorHAnsi" w:cstheme="majorBidi"/>
      <w:i/>
      <w:iCs/>
      <w:color w:val="514DAA" w:themeColor="accent2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55224"/>
    <w:rPr>
      <w:rFonts w:asciiTheme="majorHAnsi" w:eastAsiaTheme="majorEastAsia" w:hAnsiTheme="majorHAnsi" w:cstheme="majorBidi"/>
      <w:i/>
      <w:iCs/>
      <w:color w:val="8784C7" w:themeColor="accen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55224"/>
    <w:rPr>
      <w:rFonts w:asciiTheme="majorHAnsi" w:eastAsiaTheme="majorEastAsia" w:hAnsiTheme="majorHAnsi" w:cstheme="majorBidi"/>
      <w:i/>
      <w:iCs/>
      <w:color w:val="8784C7" w:themeColor="accent2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355224"/>
    <w:rPr>
      <w:b/>
      <w:bCs/>
      <w:color w:val="514DAA" w:themeColor="accent2" w:themeShade="BF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A5378E"/>
    <w:pPr>
      <w:pBdr>
        <w:top w:val="single" w:sz="48" w:space="0" w:color="8784C7" w:themeColor="accent2"/>
        <w:bottom w:val="single" w:sz="48" w:space="0" w:color="8784C7" w:themeColor="accent2"/>
      </w:pBdr>
      <w:shd w:val="clear" w:color="auto" w:fill="8784C7" w:themeFill="accent2"/>
      <w:spacing w:after="0" w:line="240" w:lineRule="auto"/>
      <w:jc w:val="center"/>
    </w:pPr>
    <w:rPr>
      <w:rFonts w:asciiTheme="majorHAnsi" w:eastAsiaTheme="majorEastAsia" w:hAnsiTheme="majorHAnsi" w:cstheme="majorBidi"/>
      <w:b/>
      <w:color w:val="FFFFFF" w:themeColor="background1"/>
      <w:spacing w:val="10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A5378E"/>
    <w:rPr>
      <w:rFonts w:asciiTheme="majorHAnsi" w:eastAsiaTheme="majorEastAsia" w:hAnsiTheme="majorHAnsi" w:cstheme="majorBidi"/>
      <w:b/>
      <w:iCs/>
      <w:color w:val="FFFFFF" w:themeColor="background1"/>
      <w:spacing w:val="10"/>
      <w:sz w:val="48"/>
      <w:szCs w:val="48"/>
      <w:shd w:val="clear" w:color="auto" w:fill="8784C7" w:themeFill="accent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5224"/>
    <w:pPr>
      <w:pBdr>
        <w:bottom w:val="dotted" w:sz="8" w:space="10" w:color="8784C7" w:themeColor="accent2"/>
      </w:pBdr>
      <w:spacing w:before="200" w:after="900" w:line="240" w:lineRule="auto"/>
      <w:jc w:val="center"/>
    </w:pPr>
    <w:rPr>
      <w:rFonts w:asciiTheme="majorHAnsi" w:eastAsiaTheme="majorEastAsia" w:hAnsiTheme="majorHAnsi" w:cstheme="majorBidi"/>
      <w:color w:val="363371" w:themeColor="accent2" w:themeShade="7F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55224"/>
    <w:rPr>
      <w:rFonts w:asciiTheme="majorHAnsi" w:eastAsiaTheme="majorEastAsia" w:hAnsiTheme="majorHAnsi" w:cstheme="majorBidi"/>
      <w:i/>
      <w:iCs/>
      <w:color w:val="363371" w:themeColor="accent2" w:themeShade="7F"/>
      <w:sz w:val="24"/>
      <w:szCs w:val="24"/>
    </w:rPr>
  </w:style>
  <w:style w:type="character" w:styleId="Strong">
    <w:name w:val="Strong"/>
    <w:uiPriority w:val="22"/>
    <w:qFormat/>
    <w:rsid w:val="00355224"/>
    <w:rPr>
      <w:b/>
      <w:bCs/>
      <w:spacing w:val="0"/>
    </w:rPr>
  </w:style>
  <w:style w:type="character" w:styleId="Emphasis">
    <w:name w:val="Emphasis"/>
    <w:uiPriority w:val="20"/>
    <w:qFormat/>
    <w:rsid w:val="00355224"/>
    <w:rPr>
      <w:rFonts w:asciiTheme="majorHAnsi" w:eastAsiaTheme="majorEastAsia" w:hAnsiTheme="majorHAnsi" w:cstheme="majorBidi"/>
      <w:b/>
      <w:bCs/>
      <w:i/>
      <w:iCs/>
      <w:color w:val="8784C7" w:themeColor="accent2"/>
      <w:bdr w:val="single" w:sz="18" w:space="0" w:color="E6E6F3" w:themeColor="accent2" w:themeTint="33"/>
      <w:shd w:val="clear" w:color="auto" w:fill="E6E6F3" w:themeFill="accent2" w:themeFillTint="33"/>
    </w:rPr>
  </w:style>
  <w:style w:type="paragraph" w:styleId="NoSpacing">
    <w:name w:val="No Spacing"/>
    <w:basedOn w:val="Normal"/>
    <w:link w:val="NoSpacingChar"/>
    <w:uiPriority w:val="1"/>
    <w:qFormat/>
    <w:rsid w:val="00355224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355224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355224"/>
    <w:rPr>
      <w:i/>
      <w:iCs w:val="0"/>
      <w:color w:val="514DAA" w:themeColor="accent2" w:themeShade="BF"/>
    </w:rPr>
  </w:style>
  <w:style w:type="character" w:customStyle="1" w:styleId="QuoteChar">
    <w:name w:val="Quote Char"/>
    <w:basedOn w:val="DefaultParagraphFont"/>
    <w:link w:val="Quote"/>
    <w:uiPriority w:val="29"/>
    <w:rsid w:val="00355224"/>
    <w:rPr>
      <w:color w:val="514DAA" w:themeColor="accent2" w:themeShade="BF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55224"/>
    <w:pPr>
      <w:pBdr>
        <w:top w:val="dotted" w:sz="8" w:space="10" w:color="8784C7" w:themeColor="accent2"/>
        <w:bottom w:val="dotted" w:sz="8" w:space="10" w:color="8784C7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color w:val="8784C7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55224"/>
    <w:rPr>
      <w:rFonts w:asciiTheme="majorHAnsi" w:eastAsiaTheme="majorEastAsia" w:hAnsiTheme="majorHAnsi" w:cstheme="majorBidi"/>
      <w:b/>
      <w:bCs/>
      <w:i/>
      <w:iCs/>
      <w:color w:val="8784C7" w:themeColor="accent2"/>
      <w:sz w:val="20"/>
      <w:szCs w:val="20"/>
    </w:rPr>
  </w:style>
  <w:style w:type="character" w:styleId="SubtleEmphasis">
    <w:name w:val="Subtle Emphasis"/>
    <w:uiPriority w:val="19"/>
    <w:qFormat/>
    <w:rsid w:val="00355224"/>
    <w:rPr>
      <w:rFonts w:asciiTheme="majorHAnsi" w:eastAsiaTheme="majorEastAsia" w:hAnsiTheme="majorHAnsi" w:cstheme="majorBidi"/>
      <w:i/>
      <w:iCs/>
      <w:color w:val="8784C7" w:themeColor="accent2"/>
    </w:rPr>
  </w:style>
  <w:style w:type="character" w:styleId="IntenseEmphasis">
    <w:name w:val="Intense Emphasis"/>
    <w:uiPriority w:val="21"/>
    <w:qFormat/>
    <w:rsid w:val="00355224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8784C7" w:themeColor="accent2"/>
      <w:shd w:val="clear" w:color="auto" w:fill="8784C7" w:themeFill="accent2"/>
      <w:vertAlign w:val="baseline"/>
    </w:rPr>
  </w:style>
  <w:style w:type="character" w:styleId="SubtleReference">
    <w:name w:val="Subtle Reference"/>
    <w:uiPriority w:val="31"/>
    <w:qFormat/>
    <w:rsid w:val="00355224"/>
    <w:rPr>
      <w:i/>
      <w:iCs/>
      <w:smallCaps/>
      <w:color w:val="8784C7" w:themeColor="accent2"/>
      <w:u w:color="8784C7" w:themeColor="accent2"/>
    </w:rPr>
  </w:style>
  <w:style w:type="character" w:styleId="IntenseReference">
    <w:name w:val="Intense Reference"/>
    <w:uiPriority w:val="32"/>
    <w:qFormat/>
    <w:rsid w:val="00355224"/>
    <w:rPr>
      <w:b/>
      <w:bCs/>
      <w:i/>
      <w:iCs/>
      <w:smallCaps/>
      <w:color w:val="8784C7" w:themeColor="accent2"/>
      <w:u w:color="8784C7" w:themeColor="accent2"/>
    </w:rPr>
  </w:style>
  <w:style w:type="character" w:styleId="BookTitle">
    <w:name w:val="Book Title"/>
    <w:uiPriority w:val="33"/>
    <w:qFormat/>
    <w:rsid w:val="00355224"/>
    <w:rPr>
      <w:rFonts w:asciiTheme="majorHAnsi" w:eastAsiaTheme="majorEastAsia" w:hAnsiTheme="majorHAnsi" w:cstheme="majorBidi"/>
      <w:b/>
      <w:bCs/>
      <w:i/>
      <w:iCs/>
      <w:smallCaps/>
      <w:color w:val="514DAA" w:themeColor="accent2" w:themeShade="B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355224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355224"/>
    <w:rPr>
      <w:i/>
      <w:i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552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5224"/>
    <w:rPr>
      <w:i/>
      <w:iCs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3552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5224"/>
    <w:rPr>
      <w:i/>
      <w:iCs/>
      <w:sz w:val="20"/>
      <w:szCs w:val="20"/>
    </w:rPr>
  </w:style>
  <w:style w:type="table" w:styleId="TableGrid">
    <w:name w:val="Table Grid"/>
    <w:basedOn w:val="TableNormal"/>
    <w:uiPriority w:val="39"/>
    <w:rsid w:val="00DC27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4F1F2E"/>
    <w:pPr>
      <w:spacing w:after="0" w:line="240" w:lineRule="auto"/>
    </w:pPr>
    <w:rPr>
      <w:i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DE6474"/>
    <w:pPr>
      <w:tabs>
        <w:tab w:val="left" w:pos="400"/>
        <w:tab w:val="right" w:leader="dot" w:pos="9350"/>
      </w:tabs>
      <w:spacing w:before="120" w:after="0"/>
      <w:pPrChange w:id="0" w:author="Bambi C" w:date="2022-08-14T20:35:00Z">
        <w:pPr>
          <w:tabs>
            <w:tab w:val="left" w:pos="400"/>
            <w:tab w:val="right" w:leader="dot" w:pos="9350"/>
          </w:tabs>
          <w:spacing w:before="120" w:line="288" w:lineRule="auto"/>
        </w:pPr>
      </w:pPrChange>
    </w:pPr>
    <w:rPr>
      <w:rFonts w:cstheme="minorHAnsi"/>
      <w:b/>
      <w:bCs/>
      <w:i/>
      <w:sz w:val="24"/>
      <w:szCs w:val="24"/>
      <w:rPrChange w:id="0" w:author="Bambi C" w:date="2022-08-14T20:35:00Z">
        <w:rPr>
          <w:rFonts w:asciiTheme="minorHAnsi" w:eastAsiaTheme="minorEastAsia" w:hAnsiTheme="minorHAnsi" w:cstheme="minorHAnsi"/>
          <w:b/>
          <w:bCs/>
          <w:i/>
          <w:iCs/>
          <w:sz w:val="24"/>
          <w:szCs w:val="24"/>
          <w:lang w:val="en-US" w:eastAsia="en-US" w:bidi="ar-SA"/>
        </w:rPr>
      </w:rPrChange>
    </w:rPr>
  </w:style>
  <w:style w:type="paragraph" w:styleId="TOC2">
    <w:name w:val="toc 2"/>
    <w:basedOn w:val="Normal"/>
    <w:next w:val="Normal"/>
    <w:autoRedefine/>
    <w:uiPriority w:val="39"/>
    <w:unhideWhenUsed/>
    <w:rsid w:val="00BD3599"/>
    <w:pPr>
      <w:spacing w:before="120" w:after="0"/>
      <w:ind w:left="200"/>
    </w:pPr>
    <w:rPr>
      <w:rFonts w:cstheme="minorHAnsi"/>
      <w:b/>
      <w:bCs/>
      <w:iCs w:val="0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BD3599"/>
    <w:pPr>
      <w:spacing w:after="0"/>
      <w:ind w:left="400"/>
    </w:pPr>
    <w:rPr>
      <w:rFonts w:cstheme="minorHAnsi"/>
      <w:iCs w:val="0"/>
    </w:rPr>
  </w:style>
  <w:style w:type="character" w:styleId="Hyperlink">
    <w:name w:val="Hyperlink"/>
    <w:basedOn w:val="DefaultParagraphFont"/>
    <w:uiPriority w:val="99"/>
    <w:unhideWhenUsed/>
    <w:rsid w:val="00BD3599"/>
    <w:rPr>
      <w:color w:val="69A020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BD3599"/>
    <w:pPr>
      <w:spacing w:after="0"/>
      <w:ind w:left="600"/>
    </w:pPr>
    <w:rPr>
      <w:rFonts w:cstheme="minorHAnsi"/>
      <w:iCs w:val="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D3599"/>
    <w:pPr>
      <w:spacing w:after="0"/>
      <w:ind w:left="800"/>
    </w:pPr>
    <w:rPr>
      <w:rFonts w:cstheme="minorHAnsi"/>
      <w:iCs w:val="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D3599"/>
    <w:pPr>
      <w:spacing w:after="0"/>
      <w:ind w:left="1000"/>
    </w:pPr>
    <w:rPr>
      <w:rFonts w:cstheme="minorHAnsi"/>
      <w:iCs w:val="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D3599"/>
    <w:pPr>
      <w:spacing w:after="0"/>
      <w:ind w:left="1200"/>
    </w:pPr>
    <w:rPr>
      <w:rFonts w:cstheme="minorHAnsi"/>
      <w:iCs w:val="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D3599"/>
    <w:pPr>
      <w:spacing w:after="0"/>
      <w:ind w:left="1400"/>
    </w:pPr>
    <w:rPr>
      <w:rFonts w:cstheme="minorHAnsi"/>
      <w:iCs w:val="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D3599"/>
    <w:pPr>
      <w:spacing w:after="0"/>
      <w:ind w:left="1600"/>
    </w:pPr>
    <w:rPr>
      <w:rFonts w:cstheme="minorHAnsi"/>
      <w:iCs w:val="0"/>
    </w:rPr>
  </w:style>
  <w:style w:type="character" w:styleId="FollowedHyperlink">
    <w:name w:val="FollowedHyperlink"/>
    <w:basedOn w:val="DefaultParagraphFont"/>
    <w:uiPriority w:val="99"/>
    <w:semiHidden/>
    <w:unhideWhenUsed/>
    <w:rsid w:val="00934BF2"/>
    <w:rPr>
      <w:color w:val="8C8C8C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22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43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0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8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1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6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4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66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2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6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7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5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45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75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6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33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1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0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9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12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4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5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7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5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" TargetMode="External"/><Relationship Id="rId18" Type="http://schemas.openxmlformats.org/officeDocument/2006/relationships/image" Target="media/image8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peps.python.org/pep-0008/" TargetMode="External"/><Relationship Id="rId17" Type="http://schemas.openxmlformats.org/officeDocument/2006/relationships/image" Target="media/image7.png"/><Relationship Id="rId25" Type="http://schemas.openxmlformats.org/officeDocument/2006/relationships/hyperlink" Target="https://www.jetbrains.com/help/pycharm/tutorial-code-quality-assistance-tips-and-tricks.html" TargetMode="External"/><Relationship Id="rId33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jetbrains.com/help/pycharm/tutorial-code-quality-assistance-tips-and-tricks.html" TargetMode="External"/><Relationship Id="rId24" Type="http://schemas.openxmlformats.org/officeDocument/2006/relationships/hyperlink" Target="https://www.jetbrains.com/help/pycharm/saving-and-reverting-changes.html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image" Target="media/image1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4.jpeg"/></Relationships>
</file>

<file path=word/theme/theme1.xml><?xml version="1.0" encoding="utf-8"?>
<a:theme xmlns:a="http://schemas.openxmlformats.org/drawingml/2006/main" name="Celestial">
  <a:themeElements>
    <a:clrScheme name="Violet">
      <a:dk1>
        <a:sysClr val="windowText" lastClr="000000"/>
      </a:dk1>
      <a:lt1>
        <a:sysClr val="window" lastClr="FFFFFF"/>
      </a:lt1>
      <a:dk2>
        <a:srgbClr val="373545"/>
      </a:dk2>
      <a:lt2>
        <a:srgbClr val="DCD8DC"/>
      </a:lt2>
      <a:accent1>
        <a:srgbClr val="AD84C6"/>
      </a:accent1>
      <a:accent2>
        <a:srgbClr val="8784C7"/>
      </a:accent2>
      <a:accent3>
        <a:srgbClr val="5D739A"/>
      </a:accent3>
      <a:accent4>
        <a:srgbClr val="6997AF"/>
      </a:accent4>
      <a:accent5>
        <a:srgbClr val="84ACB6"/>
      </a:accent5>
      <a:accent6>
        <a:srgbClr val="6F8183"/>
      </a:accent6>
      <a:hlink>
        <a:srgbClr val="69A020"/>
      </a:hlink>
      <a:folHlink>
        <a:srgbClr val="8C8C8C"/>
      </a:folHlink>
    </a:clrScheme>
    <a:fontScheme name="Celestial">
      <a:maj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Celestial">
      <a:fillStyleLst>
        <a:solidFill>
          <a:schemeClr val="phClr"/>
        </a:solidFill>
        <a:gradFill rotWithShape="1">
          <a:gsLst>
            <a:gs pos="0">
              <a:schemeClr val="phClr">
                <a:tint val="70000"/>
                <a:lumMod val="110000"/>
              </a:schemeClr>
            </a:gs>
            <a:gs pos="100000">
              <a:schemeClr val="phClr">
                <a:tint val="82000"/>
                <a:alpha val="74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00000"/>
              </a:schemeClr>
            </a:gs>
            <a:gs pos="100000">
              <a:schemeClr val="phClr">
                <a:shade val="88000"/>
                <a:lumMod val="88000"/>
              </a:schemeClr>
            </a:gs>
          </a:gsLst>
          <a:lin ang="5400000" scaled="1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5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1200000"/>
            </a:lightRig>
          </a:scene3d>
          <a:sp3d>
            <a:bevelT w="38100" h="127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shade val="96000"/>
                <a:hueMod val="100000"/>
                <a:satMod val="180000"/>
                <a:lumMod val="110000"/>
              </a:schemeClr>
            </a:gs>
            <a:gs pos="100000">
              <a:schemeClr val="phClr">
                <a:shade val="96000"/>
                <a:satMod val="160000"/>
                <a:lumMod val="100000"/>
              </a:schemeClr>
            </a:gs>
          </a:gsLst>
          <a:lin ang="4740000" scaled="1"/>
        </a:gradFill>
        <a:blipFill>
          <a:blip xmlns:r="http://schemas.openxmlformats.org/officeDocument/2006/relationships" r:embed="rId1"/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Celestial" id="{C4BB2A3D-0E93-4C5F-B0D2-9D3FCE089CC5}" vid="{42E5908D-19A2-46FD-89FA-638B126129E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B219CC8-FC9F-B04D-B7F2-D434DC9BAB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1045</TotalTime>
  <Pages>36</Pages>
  <Words>9332</Words>
  <Characters>53196</Characters>
  <Application>Microsoft Office Word</Application>
  <DocSecurity>0</DocSecurity>
  <Lines>443</Lines>
  <Paragraphs>124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Assignment01</vt:lpstr>
    </vt:vector>
  </TitlesOfParts>
  <Manager/>
  <Company/>
  <LinksUpToDate>false</LinksUpToDate>
  <CharactersWithSpaces>62404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Assignment01</dc:title>
  <dc:subject>IT FDN 110 B Su 22</dc:subject>
  <dc:creator>RSar</dc:creator>
  <cp:keywords/>
  <dc:description/>
  <cp:lastModifiedBy>Bambi C</cp:lastModifiedBy>
  <cp:revision>1191</cp:revision>
  <cp:lastPrinted>2022-07-13T02:44:00Z</cp:lastPrinted>
  <dcterms:created xsi:type="dcterms:W3CDTF">2022-08-02T20:52:00Z</dcterms:created>
  <dcterms:modified xsi:type="dcterms:W3CDTF">2022-08-15T03:38:00Z</dcterms:modified>
  <cp:category/>
</cp:coreProperties>
</file>
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1EEBCFC4" w:rsidR="00355224" w:rsidRPr="00355224" w:rsidRDefault="000C67EE" w:rsidP="00FD7883">
      <w:pPr>
        <w:rPr>
          <w:i/>
        </w:rPr>
      </w:pPr>
      <w:r>
        <w:t>10</w:t>
      </w:r>
      <w:r w:rsidR="00575EE2">
        <w:t xml:space="preserve"> 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578E5078" w:rsidR="00355224" w:rsidRDefault="00A5378E" w:rsidP="00FD7883">
      <w:r>
        <w:t>Assignment</w:t>
      </w:r>
      <w:r w:rsidR="00B22B01">
        <w:t>0</w:t>
      </w:r>
      <w:r w:rsidR="000C67EE">
        <w:t>6</w:t>
      </w:r>
    </w:p>
    <w:p w14:paraId="7A8E47D6" w14:textId="1ACFE99D" w:rsidR="00D87C81" w:rsidRPr="00BA272F" w:rsidRDefault="00D87C81" w:rsidP="00FD7883">
      <w:pPr>
        <w:rPr>
          <w:iCs w:val="0"/>
        </w:rPr>
      </w:pPr>
      <w:r>
        <w:rPr>
          <w:iCs w:val="0"/>
        </w:rPr>
        <w:t xml:space="preserve">GitHub: </w:t>
      </w:r>
      <w:r w:rsidR="00DE6474">
        <w:fldChar w:fldCharType="begin"/>
      </w:r>
      <w:ins w:id="1" w:author="Bambi C" w:date="2022-08-14T12:22:00Z">
        <w:r w:rsidR="00AB4708">
          <w:instrText>HYPERLINK "https://github.com/rsar-uw/IntroToProg-Python-Mod06"</w:instrText>
        </w:r>
      </w:ins>
      <w:del w:id="2" w:author="Bambi C" w:date="2022-08-14T12:22:00Z">
        <w:r w:rsidR="00DE6474" w:rsidDel="00AB4708">
          <w:delInstrText xml:space="preserve"> HYPERLINK "https://github.com/rsar-uw/IntroToProg-Python" </w:delInstrText>
        </w:r>
      </w:del>
      <w:r w:rsidR="00DE6474">
        <w:fldChar w:fldCharType="separate"/>
      </w:r>
      <w:del w:id="3" w:author="Bambi C" w:date="2022-08-14T12:22:00Z">
        <w:r w:rsidRPr="00BA272F" w:rsidDel="00AB4708">
          <w:rPr>
            <w:rStyle w:val="Hyperlink"/>
            <w:iCs w:val="0"/>
          </w:rPr>
          <w:delText>https://github.com/rsar-uw/IntroToProg-Python</w:delText>
        </w:r>
      </w:del>
      <w:ins w:id="4" w:author="Bambi C" w:date="2022-08-14T12:22:00Z">
        <w:r w:rsidR="00AB4708">
          <w:rPr>
            <w:rStyle w:val="Hyperlink"/>
            <w:iCs w:val="0"/>
          </w:rPr>
          <w:t>https://github.com/rsar-uw/IntroToProg-Python-Mod06</w:t>
        </w:r>
      </w:ins>
      <w:r w:rsidR="00DE6474">
        <w:rPr>
          <w:rStyle w:val="Hyperlink"/>
          <w:iCs w:val="0"/>
        </w:rPr>
        <w:fldChar w:fldCharType="end"/>
      </w:r>
      <w:r>
        <w:rPr>
          <w:iCs w:val="0"/>
        </w:rPr>
        <w:t xml:space="preserve"> (External)</w:t>
      </w:r>
    </w:p>
    <w:p w14:paraId="7AB74DB0" w14:textId="086848C0" w:rsidR="00BD3599" w:rsidRPr="00DE6474" w:rsidRDefault="00A21E28" w:rsidP="00BA272F">
      <w:pPr>
        <w:pStyle w:val="Title"/>
        <w:tabs>
          <w:tab w:val="center" w:pos="5266"/>
          <w:tab w:val="left" w:pos="8154"/>
        </w:tabs>
      </w:pPr>
      <w:r w:rsidRPr="00DE6474">
        <w:t>Python Script:</w:t>
      </w:r>
      <w:r w:rsidR="005D3EAB" w:rsidRPr="00DE6474">
        <w:t xml:space="preserve"> To Do List</w:t>
      </w:r>
      <w:r w:rsidR="001A3603" w:rsidRPr="00DE6474">
        <w:t xml:space="preserve"> v1.0</w:t>
      </w:r>
    </w:p>
    <w:bookmarkStart w:id="5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DE6474" w:rsidRDefault="00BD3599">
          <w:pPr>
            <w:pStyle w:val="TOCHeading"/>
          </w:pPr>
          <w:r w:rsidRPr="00DE6474">
            <w:t>Table of Contents</w:t>
          </w:r>
          <w:bookmarkEnd w:id="5"/>
        </w:p>
        <w:p w14:paraId="4321ECA6" w14:textId="09A01A07" w:rsidR="00DE6474" w:rsidRPr="00DE6474" w:rsidRDefault="00C04333" w:rsidP="00DE6474">
          <w:pPr>
            <w:pStyle w:val="TOC1"/>
            <w:rPr>
              <w:ins w:id="6" w:author="Bambi C" w:date="2022-08-14T20:35:00Z"/>
              <w:rFonts w:cstheme="minorBidi"/>
              <w:i w:val="0"/>
              <w:noProof/>
              <w:rPrChange w:id="7" w:author="Bambi C" w:date="2022-08-14T20:36:00Z">
                <w:rPr>
                  <w:ins w:id="8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r w:rsidRPr="00DE64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9" w:author="Bambi C" w:date="2022-08-14T20:36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begin"/>
          </w:r>
          <w:r w:rsidRPr="00DE64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0" w:author="Bambi C" w:date="2022-08-14T20:36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instrText xml:space="preserve"> TOC \o "1-4" \h \z \u </w:instrText>
          </w:r>
          <w:r w:rsidRPr="00DE64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1" w:author="Bambi C" w:date="2022-08-14T20:36:00Z">
                <w:rPr>
                  <w:rFonts w:asciiTheme="majorHAnsi" w:eastAsiaTheme="majorEastAsia" w:hAnsiTheme="majorHAnsi" w:cstheme="majorBidi"/>
                  <w:b w:val="0"/>
                  <w:bCs w:val="0"/>
                  <w:i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separate"/>
          </w:r>
          <w:ins w:id="12" w:author="Bambi C" w:date="2022-08-14T20:35:00Z">
            <w:r w:rsidR="00DE6474" w:rsidRPr="00DE6474">
              <w:rPr>
                <w:rStyle w:val="Hyperlink"/>
                <w:i w:val="0"/>
                <w:noProof/>
                <w:rPrChange w:id="1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="00DE6474" w:rsidRPr="00DE6474">
              <w:rPr>
                <w:rStyle w:val="Hyperlink"/>
                <w:i w:val="0"/>
                <w:noProof/>
                <w:rPrChange w:id="1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DE6474" w:rsidRPr="00DE6474">
              <w:rPr>
                <w:i w:val="0"/>
                <w:noProof/>
                <w:rPrChange w:id="15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"_Toc111401769"</w:instrText>
            </w:r>
            <w:r w:rsidR="00DE6474" w:rsidRPr="00DE6474">
              <w:rPr>
                <w:rStyle w:val="Hyperlink"/>
                <w:i w:val="0"/>
                <w:noProof/>
                <w:rPrChange w:id="1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DE6474" w:rsidRPr="00DE6474">
              <w:rPr>
                <w:rStyle w:val="Hyperlink"/>
                <w:i w:val="0"/>
                <w:noProof/>
                <w:rPrChange w:id="1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="00DE6474" w:rsidRPr="00DE6474">
              <w:rPr>
                <w:rStyle w:val="Hyperlink"/>
                <w:i w:val="0"/>
                <w:noProof/>
                <w:rPrChange w:id="1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2</w:t>
            </w:r>
            <w:r w:rsidR="00DE6474" w:rsidRPr="00DE6474">
              <w:rPr>
                <w:rFonts w:cstheme="minorBidi"/>
                <w:i w:val="0"/>
                <w:noProof/>
                <w:rPrChange w:id="19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="00DE6474" w:rsidRPr="00DE6474">
              <w:rPr>
                <w:rStyle w:val="Hyperlink"/>
                <w:i w:val="0"/>
                <w:noProof/>
                <w:rPrChange w:id="2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Introduction</w:t>
            </w:r>
            <w:r w:rsidR="00DE6474" w:rsidRPr="00DE6474">
              <w:rPr>
                <w:i w:val="0"/>
                <w:noProof/>
                <w:webHidden/>
                <w:rPrChange w:id="2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="00DE6474" w:rsidRPr="00DE6474">
              <w:rPr>
                <w:i w:val="0"/>
                <w:noProof/>
                <w:webHidden/>
                <w:rPrChange w:id="2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="00DE6474" w:rsidRPr="00DE6474">
              <w:rPr>
                <w:i w:val="0"/>
                <w:noProof/>
                <w:webHidden/>
                <w:rPrChange w:id="23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_Toc111401769 \h </w:instrText>
            </w:r>
          </w:ins>
          <w:r w:rsidR="00DE6474" w:rsidRPr="00564397">
            <w:rPr>
              <w:i w:val="0"/>
              <w:noProof/>
              <w:webHidden/>
            </w:rPr>
          </w:r>
          <w:r w:rsidR="00DE6474" w:rsidRPr="00DE6474">
            <w:rPr>
              <w:i w:val="0"/>
              <w:noProof/>
              <w:webHidden/>
              <w:rPrChange w:id="24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25" w:author="Bambi C" w:date="2022-08-14T20:35:00Z">
            <w:r w:rsidR="00DE6474" w:rsidRPr="00DE6474">
              <w:rPr>
                <w:i w:val="0"/>
                <w:noProof/>
                <w:webHidden/>
                <w:rPrChange w:id="2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="00DE6474" w:rsidRPr="00DE6474">
              <w:rPr>
                <w:i w:val="0"/>
                <w:noProof/>
                <w:webHidden/>
                <w:rPrChange w:id="2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="00DE6474" w:rsidRPr="00DE6474">
              <w:rPr>
                <w:rStyle w:val="Hyperlink"/>
                <w:i w:val="0"/>
                <w:noProof/>
                <w:rPrChange w:id="2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07806C1B" w14:textId="3497E5FB" w:rsidR="00DE6474" w:rsidRPr="00DE6474" w:rsidRDefault="00DE6474" w:rsidP="00DE6474">
          <w:pPr>
            <w:pStyle w:val="TOC1"/>
            <w:rPr>
              <w:ins w:id="29" w:author="Bambi C" w:date="2022-08-14T20:35:00Z"/>
              <w:rFonts w:cstheme="minorBidi"/>
              <w:i w:val="0"/>
              <w:noProof/>
              <w:rPrChange w:id="30" w:author="Bambi C" w:date="2022-08-14T20:36:00Z">
                <w:rPr>
                  <w:ins w:id="31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32" w:author="Bambi C" w:date="2022-08-14T20:35:00Z">
            <w:r w:rsidRPr="00DE6474">
              <w:rPr>
                <w:rStyle w:val="Hyperlink"/>
                <w:i w:val="0"/>
                <w:noProof/>
                <w:rPrChange w:id="3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3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35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"_Toc111401770"</w:instrText>
            </w:r>
            <w:r w:rsidRPr="00DE6474">
              <w:rPr>
                <w:rStyle w:val="Hyperlink"/>
                <w:i w:val="0"/>
                <w:noProof/>
                <w:rPrChange w:id="3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3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3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3</w:t>
            </w:r>
            <w:r w:rsidRPr="00DE6474">
              <w:rPr>
                <w:rFonts w:cstheme="minorBidi"/>
                <w:i w:val="0"/>
                <w:noProof/>
                <w:rPrChange w:id="39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4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My system information</w:t>
            </w:r>
            <w:r w:rsidRPr="00DE6474">
              <w:rPr>
                <w:i w:val="0"/>
                <w:noProof/>
                <w:webHidden/>
                <w:rPrChange w:id="4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4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43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_Toc111401770 \h </w:instrText>
            </w:r>
          </w:ins>
          <w:r w:rsidRPr="00564397">
            <w:rPr>
              <w:i w:val="0"/>
              <w:noProof/>
              <w:webHidden/>
            </w:rPr>
          </w:r>
          <w:r w:rsidRPr="00DE6474">
            <w:rPr>
              <w:i w:val="0"/>
              <w:noProof/>
              <w:webHidden/>
              <w:rPrChange w:id="44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45" w:author="Bambi C" w:date="2022-08-14T20:35:00Z">
            <w:r w:rsidRPr="00DE6474">
              <w:rPr>
                <w:i w:val="0"/>
                <w:noProof/>
                <w:webHidden/>
                <w:rPrChange w:id="4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Pr="00DE6474">
              <w:rPr>
                <w:i w:val="0"/>
                <w:noProof/>
                <w:webHidden/>
                <w:rPrChange w:id="4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4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64C00C71" w14:textId="466FFA09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49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3.1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Operating system (OS)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_Toc111401771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51" w:author="Bambi C" w:date="2022-08-14T20:35:00Z">
            <w:r w:rsidRPr="00DE6474">
              <w:rPr>
                <w:iCs/>
                <w:noProof/>
                <w:webHidden/>
              </w:rPr>
              <w:t>3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6AA3394" w14:textId="3479B258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52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3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3.2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Console application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_Toc111401772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54" w:author="Bambi C" w:date="2022-08-14T20:35:00Z">
            <w:r w:rsidRPr="00DE6474">
              <w:rPr>
                <w:iCs/>
                <w:noProof/>
                <w:webHidden/>
              </w:rPr>
              <w:t>3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A897727" w14:textId="5CAEA892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55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6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3.3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Shell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_Toc111401773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57" w:author="Bambi C" w:date="2022-08-14T20:35:00Z">
            <w:r w:rsidRPr="00DE6474">
              <w:rPr>
                <w:iCs/>
                <w:noProof/>
                <w:webHidden/>
              </w:rPr>
              <w:t>3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46ACEA76" w14:textId="4E1D95FA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58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9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3.4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Python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_Toc111401774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60" w:author="Bambi C" w:date="2022-08-14T20:35:00Z">
            <w:r w:rsidRPr="00DE6474">
              <w:rPr>
                <w:iCs/>
                <w:noProof/>
                <w:webHidden/>
              </w:rPr>
              <w:t>4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2AB7BCB" w14:textId="7335F882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61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2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"_Toc111401775"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3.5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Integrated Development Environment (IDE)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_Toc111401775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63" w:author="Bambi C" w:date="2022-08-14T20:35:00Z">
            <w:r w:rsidRPr="00DE6474">
              <w:rPr>
                <w:iCs/>
                <w:noProof/>
                <w:webHidden/>
              </w:rPr>
              <w:t>4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7B90D2A" w14:textId="6C24FCBF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64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"_Toc111401776"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3.6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Directory / File path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_Toc111401776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66" w:author="Bambi C" w:date="2022-08-14T20:35:00Z">
            <w:r w:rsidRPr="00DE6474">
              <w:rPr>
                <w:iCs/>
                <w:noProof/>
                <w:webHidden/>
              </w:rPr>
              <w:t>5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13AC5D2" w14:textId="06BB4265" w:rsidR="00DE6474" w:rsidRPr="00DE6474" w:rsidRDefault="00DE6474" w:rsidP="00DE6474">
          <w:pPr>
            <w:pStyle w:val="TOC1"/>
            <w:rPr>
              <w:ins w:id="67" w:author="Bambi C" w:date="2022-08-14T20:35:00Z"/>
              <w:rFonts w:cstheme="minorBidi"/>
              <w:i w:val="0"/>
              <w:noProof/>
              <w:rPrChange w:id="68" w:author="Bambi C" w:date="2022-08-14T20:36:00Z">
                <w:rPr>
                  <w:ins w:id="69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70" w:author="Bambi C" w:date="2022-08-14T20:35:00Z">
            <w:r w:rsidRPr="00DE6474">
              <w:rPr>
                <w:rStyle w:val="Hyperlink"/>
                <w:i w:val="0"/>
                <w:noProof/>
                <w:rPrChange w:id="71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72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73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"_Toc111401777"</w:instrText>
            </w:r>
            <w:r w:rsidRPr="00DE6474">
              <w:rPr>
                <w:rStyle w:val="Hyperlink"/>
                <w:i w:val="0"/>
                <w:noProof/>
                <w:rPrChange w:id="7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75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7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4</w:t>
            </w:r>
            <w:r w:rsidRPr="00DE6474">
              <w:rPr>
                <w:rFonts w:cstheme="minorBidi"/>
                <w:i w:val="0"/>
                <w:noProof/>
                <w:rPrChange w:id="77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7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Module assignment</w:t>
            </w:r>
            <w:r w:rsidRPr="00DE6474">
              <w:rPr>
                <w:i w:val="0"/>
                <w:noProof/>
                <w:webHidden/>
                <w:rPrChange w:id="79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80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8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_Toc111401777 \h </w:instrText>
            </w:r>
          </w:ins>
          <w:r w:rsidRPr="00564397">
            <w:rPr>
              <w:i w:val="0"/>
              <w:noProof/>
              <w:webHidden/>
            </w:rPr>
          </w:r>
          <w:r w:rsidRPr="00DE6474">
            <w:rPr>
              <w:i w:val="0"/>
              <w:noProof/>
              <w:webHidden/>
              <w:rPrChange w:id="82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83" w:author="Bambi C" w:date="2022-08-14T20:35:00Z">
            <w:r w:rsidRPr="00DE6474">
              <w:rPr>
                <w:i w:val="0"/>
                <w:noProof/>
                <w:webHidden/>
                <w:rPrChange w:id="84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6</w:t>
            </w:r>
            <w:r w:rsidRPr="00DE6474">
              <w:rPr>
                <w:i w:val="0"/>
                <w:noProof/>
                <w:webHidden/>
                <w:rPrChange w:id="85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8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56C3E0A8" w14:textId="44593E09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87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8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"_Toc111401778"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4.1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Requirements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_Toc111401778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89" w:author="Bambi C" w:date="2022-08-14T20:35:00Z">
            <w:r w:rsidRPr="00DE6474">
              <w:rPr>
                <w:iCs/>
                <w:noProof/>
                <w:webHidden/>
              </w:rPr>
              <w:t>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38E5EEE" w14:textId="7952BE85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90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9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4.1.1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Out of scope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_Toc111401779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92" w:author="Bambi C" w:date="2022-08-14T20:35:00Z">
            <w:r w:rsidRPr="00DE6474">
              <w:rPr>
                <w:iCs/>
                <w:noProof/>
                <w:webHidden/>
              </w:rPr>
              <w:t>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7DC9864" w14:textId="19B36A37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93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9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4.1.2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Lessons learned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_Toc111401780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95" w:author="Bambi C" w:date="2022-08-14T20:35:00Z">
            <w:r w:rsidRPr="00DE6474">
              <w:rPr>
                <w:iCs/>
                <w:noProof/>
                <w:webHidden/>
              </w:rPr>
              <w:t>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4CF1C8D" w14:textId="6CB1DA4B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96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9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Design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_Toc111401781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98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8874089" w14:textId="6B4FCF3B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99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0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Standard elements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_Toc111401782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01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7C3B683" w14:textId="70AE44B6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02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03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Code style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_Toc111401783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04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2A3DAB6A" w14:textId="0CCF228E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05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06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Exceptions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_Toc111401784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07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1AE5C3AC" w14:textId="24DF7B5A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08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09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"_Toc111401785"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4.2.1.3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Script header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_Toc111401785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10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B905FDE" w14:textId="6F64468F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11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2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"_Toc111401786"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4.2.1.4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Program start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_Toc111401786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13" w:author="Bambi C" w:date="2022-08-14T20:35:00Z">
            <w:r w:rsidRPr="00DE6474">
              <w:rPr>
                <w:iCs/>
                <w:noProof/>
                <w:webHidden/>
              </w:rPr>
              <w:t>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CBAC54D" w14:textId="5ACC0B21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14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"_Toc111401787"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4.2.1.5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Saving files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_Toc111401787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16" w:author="Bambi C" w:date="2022-08-14T20:35:00Z">
            <w:r w:rsidRPr="00DE6474">
              <w:rPr>
                <w:iCs/>
                <w:noProof/>
                <w:webHidden/>
              </w:rPr>
              <w:t>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4300C57" w14:textId="0C7839C2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17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"_Toc111401788"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Program architecture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_Toc111401788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19" w:author="Bambi C" w:date="2022-08-14T20:35:00Z">
            <w:r w:rsidRPr="00DE6474">
              <w:rPr>
                <w:iCs/>
                <w:noProof/>
                <w:webHidden/>
              </w:rPr>
              <w:t>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25638B3" w14:textId="5BB84E04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20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2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Start program, Show data from file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_Toc111401789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22" w:author="Bambi C" w:date="2022-08-14T20:35:00Z">
            <w:r w:rsidRPr="00DE6474">
              <w:rPr>
                <w:iCs/>
                <w:noProof/>
                <w:webHidden/>
              </w:rPr>
              <w:t>10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0CA15B9" w14:textId="6A79E29F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23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2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_Toc111401790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25" w:author="Bambi C" w:date="2022-08-14T20:35:00Z">
            <w:r w:rsidRPr="00DE6474">
              <w:rPr>
                <w:iCs/>
                <w:noProof/>
                <w:webHidden/>
              </w:rPr>
              <w:t>12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3B04D38" w14:textId="34446805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26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2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4.2.2.3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1 – Add a new task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_Toc111401791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28" w:author="Bambi C" w:date="2022-08-14T20:35:00Z">
            <w:r w:rsidRPr="00DE6474">
              <w:rPr>
                <w:iCs/>
                <w:noProof/>
                <w:webHidden/>
              </w:rPr>
              <w:t>14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4D8F5694" w14:textId="024AD0F9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29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4.2.2.4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2 – Remove an existing task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_Toc111401792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31" w:author="Bambi C" w:date="2022-08-14T20:35:00Z">
            <w:r w:rsidRPr="00DE6474">
              <w:rPr>
                <w:iCs/>
                <w:noProof/>
                <w:webHidden/>
              </w:rPr>
              <w:t>16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0EF941B6" w14:textId="69FA8468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32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3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4.2.2.5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3 – Save data to file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_Toc111401793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34" w:author="Bambi C" w:date="2022-08-14T20:35:00Z">
            <w:r w:rsidRPr="00DE6474">
              <w:rPr>
                <w:iCs/>
                <w:noProof/>
                <w:webHidden/>
              </w:rPr>
              <w:t>18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0B5AA3B5" w14:textId="6C2B606C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35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6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4.2.2.6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4 – Exit the program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_Toc111401794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37" w:author="Bambi C" w:date="2022-08-14T20:35:00Z">
            <w:r w:rsidRPr="00DE6474">
              <w:rPr>
                <w:iCs/>
                <w:noProof/>
                <w:webHidden/>
              </w:rPr>
              <w:t>20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2F472043" w14:textId="7303B2DA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38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9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"_Toc111401809"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4.2.3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 xml:space="preserve">Proposed </w:t>
            </w:r>
            <w:r w:rsidRPr="00DE6474">
              <w:rPr>
                <w:rStyle w:val="Hyperlink"/>
                <w:iCs/>
                <w:noProof/>
              </w:rPr>
              <w:t>s</w:t>
            </w:r>
            <w:r w:rsidRPr="00DE6474">
              <w:rPr>
                <w:rStyle w:val="Hyperlink"/>
                <w:iCs/>
                <w:noProof/>
              </w:rPr>
              <w:t>olution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_Toc111401809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40" w:author="Bambi C" w:date="2022-08-14T20:35:00Z">
            <w:r w:rsidRPr="00DE6474">
              <w:rPr>
                <w:iCs/>
                <w:noProof/>
                <w:webHidden/>
              </w:rPr>
              <w:t>21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6AD6515" w14:textId="483FE281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141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42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4.3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Test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_Toc111401810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43" w:author="Bambi C" w:date="2022-08-14T20:35:00Z">
            <w:r w:rsidRPr="00DE6474">
              <w:rPr>
                <w:iCs/>
                <w:noProof/>
                <w:webHidden/>
              </w:rPr>
              <w:t>27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50BC00D" w14:textId="54E8782D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44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4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4.3.1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Procedure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_Toc111401811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46" w:author="Bambi C" w:date="2022-08-14T20:35:00Z">
            <w:r w:rsidRPr="00DE6474">
              <w:rPr>
                <w:iCs/>
                <w:noProof/>
                <w:webHidden/>
              </w:rPr>
              <w:t>27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ED3A25E" w14:textId="1C891B84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47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4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4.3.2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Results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_Toc111401812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49" w:author="Bambi C" w:date="2022-08-14T20:35:00Z">
            <w:r w:rsidRPr="00DE6474">
              <w:rPr>
                <w:iCs/>
                <w:noProof/>
                <w:webHidden/>
              </w:rPr>
              <w:t>32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808BC59" w14:textId="762F0479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150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5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4.4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Execution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_Toc111401813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52" w:author="Bambi C" w:date="2022-08-14T20:35:00Z">
            <w:r w:rsidRPr="00DE6474">
              <w:rPr>
                <w:iCs/>
                <w:noProof/>
                <w:webHidden/>
              </w:rPr>
              <w:t>32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22E981E" w14:textId="5FD37F4B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53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5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4.4.1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Terminal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_Toc111401814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55" w:author="Bambi C" w:date="2022-08-14T20:35:00Z">
            <w:r w:rsidRPr="00DE6474">
              <w:rPr>
                <w:iCs/>
                <w:noProof/>
                <w:webHidden/>
              </w:rPr>
              <w:t>32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08EA56B" w14:textId="5FCF4C5C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56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5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"_Toc111401815"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4.4.2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Results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_Toc111401815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158" w:author="Bambi C" w:date="2022-08-14T20:35:00Z">
            <w:r w:rsidRPr="00DE6474">
              <w:rPr>
                <w:iCs/>
                <w:noProof/>
                <w:webHidden/>
              </w:rPr>
              <w:t>35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B6CD0A3" w14:textId="23C9481C" w:rsidR="00DE6474" w:rsidRPr="00DE6474" w:rsidRDefault="00DE6474" w:rsidP="00DE6474">
          <w:pPr>
            <w:pStyle w:val="TOC1"/>
            <w:rPr>
              <w:ins w:id="159" w:author="Bambi C" w:date="2022-08-14T20:35:00Z"/>
              <w:rFonts w:cstheme="minorBidi"/>
              <w:i w:val="0"/>
              <w:noProof/>
              <w:rPrChange w:id="160" w:author="Bambi C" w:date="2022-08-14T20:36:00Z">
                <w:rPr>
                  <w:ins w:id="161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162" w:author="Bambi C" w:date="2022-08-14T20:35:00Z">
            <w:r w:rsidRPr="00DE6474">
              <w:rPr>
                <w:rStyle w:val="Hyperlink"/>
                <w:i w:val="0"/>
                <w:noProof/>
                <w:rPrChange w:id="16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16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165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"_Toc111401816"</w:instrText>
            </w:r>
            <w:r w:rsidRPr="00DE6474">
              <w:rPr>
                <w:rStyle w:val="Hyperlink"/>
                <w:i w:val="0"/>
                <w:noProof/>
                <w:rPrChange w:id="16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16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16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5</w:t>
            </w:r>
            <w:r w:rsidRPr="00DE6474">
              <w:rPr>
                <w:rFonts w:cstheme="minorBidi"/>
                <w:i w:val="0"/>
                <w:noProof/>
                <w:rPrChange w:id="169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17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Summary</w:t>
            </w:r>
            <w:r w:rsidRPr="00DE6474">
              <w:rPr>
                <w:i w:val="0"/>
                <w:noProof/>
                <w:webHidden/>
                <w:rPrChange w:id="17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17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173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_Toc111401816 \h </w:instrText>
            </w:r>
          </w:ins>
          <w:r w:rsidRPr="00564397">
            <w:rPr>
              <w:i w:val="0"/>
              <w:noProof/>
              <w:webHidden/>
            </w:rPr>
          </w:r>
          <w:r w:rsidRPr="00DE6474">
            <w:rPr>
              <w:i w:val="0"/>
              <w:noProof/>
              <w:webHidden/>
              <w:rPrChange w:id="174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75" w:author="Bambi C" w:date="2022-08-14T20:35:00Z">
            <w:r w:rsidRPr="00DE6474">
              <w:rPr>
                <w:i w:val="0"/>
                <w:noProof/>
                <w:webHidden/>
                <w:rPrChange w:id="17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35</w:t>
            </w:r>
            <w:r w:rsidRPr="00DE6474">
              <w:rPr>
                <w:i w:val="0"/>
                <w:noProof/>
                <w:webHidden/>
                <w:rPrChange w:id="17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17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488CE417" w14:textId="7C3ECC0B" w:rsidR="00DE6474" w:rsidRPr="00DE6474" w:rsidRDefault="00DE6474" w:rsidP="00DE6474">
          <w:pPr>
            <w:pStyle w:val="TOC1"/>
            <w:rPr>
              <w:ins w:id="179" w:author="Bambi C" w:date="2022-08-14T20:35:00Z"/>
              <w:rFonts w:cstheme="minorBidi"/>
              <w:i w:val="0"/>
              <w:noProof/>
              <w:rPrChange w:id="180" w:author="Bambi C" w:date="2022-08-14T20:36:00Z">
                <w:rPr>
                  <w:ins w:id="181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182" w:author="Bambi C" w:date="2022-08-14T20:35:00Z">
            <w:r w:rsidRPr="00DE6474">
              <w:rPr>
                <w:rStyle w:val="Hyperlink"/>
                <w:i w:val="0"/>
                <w:noProof/>
                <w:rPrChange w:id="18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18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185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"_Toc111401817"</w:instrText>
            </w:r>
            <w:r w:rsidRPr="00DE6474">
              <w:rPr>
                <w:rStyle w:val="Hyperlink"/>
                <w:i w:val="0"/>
                <w:noProof/>
                <w:rPrChange w:id="18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18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18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6</w:t>
            </w:r>
            <w:r w:rsidRPr="00DE6474">
              <w:rPr>
                <w:rFonts w:cstheme="minorBidi"/>
                <w:i w:val="0"/>
                <w:noProof/>
                <w:rPrChange w:id="189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19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References</w:t>
            </w:r>
            <w:r w:rsidRPr="00DE6474">
              <w:rPr>
                <w:i w:val="0"/>
                <w:noProof/>
                <w:webHidden/>
                <w:rPrChange w:id="19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19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193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_Toc111401817 \h </w:instrText>
            </w:r>
          </w:ins>
          <w:r w:rsidRPr="00564397">
            <w:rPr>
              <w:i w:val="0"/>
              <w:noProof/>
              <w:webHidden/>
            </w:rPr>
          </w:r>
          <w:r w:rsidRPr="00DE6474">
            <w:rPr>
              <w:i w:val="0"/>
              <w:noProof/>
              <w:webHidden/>
              <w:rPrChange w:id="194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95" w:author="Bambi C" w:date="2022-08-14T20:35:00Z">
            <w:r w:rsidRPr="00DE6474">
              <w:rPr>
                <w:i w:val="0"/>
                <w:noProof/>
                <w:webHidden/>
                <w:rPrChange w:id="19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36</w:t>
            </w:r>
            <w:r w:rsidRPr="00DE6474">
              <w:rPr>
                <w:i w:val="0"/>
                <w:noProof/>
                <w:webHidden/>
                <w:rPrChange w:id="19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19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60172F54" w14:textId="0D7A8FF2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199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0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"_Toc111401818"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6.1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Schema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_Toc111401818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201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47F95B6" w14:textId="774E4909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202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203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6.1.1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Books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_Toc111401819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204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D9F4C0B" w14:textId="496A2659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205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206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"_Toc111401820"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6.1.2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Websites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_Toc111401820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207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4335359C" w14:textId="62AA485D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208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09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"_Toc111401821"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6.2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Sources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_Toc111401821 \h </w:instrText>
            </w:r>
          </w:ins>
          <w:r w:rsidRPr="00DE6474">
            <w:rPr>
              <w:iCs/>
              <w:noProof/>
              <w:webHidden/>
            </w:rPr>
          </w:r>
          <w:r w:rsidRPr="00DE6474">
            <w:rPr>
              <w:iCs/>
              <w:noProof/>
              <w:webHidden/>
            </w:rPr>
            <w:fldChar w:fldCharType="separate"/>
          </w:r>
          <w:ins w:id="210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0DC0364A" w14:textId="6B5685EC" w:rsidR="003F0674" w:rsidRPr="00564397" w:rsidDel="00131348" w:rsidRDefault="003F0674">
          <w:pPr>
            <w:pStyle w:val="TOC1"/>
            <w:rPr>
              <w:del w:id="211" w:author="Bambi C" w:date="2022-08-14T13:57:00Z"/>
              <w:rFonts w:cstheme="minorBidi"/>
              <w:b w:val="0"/>
              <w:bCs w:val="0"/>
              <w:i w:val="0"/>
              <w:noProof/>
            </w:rPr>
          </w:pPr>
          <w:del w:id="212" w:author="Bambi C" w:date="2022-08-14T13:57:00Z">
            <w:r w:rsidRPr="00DE6474" w:rsidDel="00131348">
              <w:rPr>
                <w:rPrChange w:id="213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2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rPrChange w:id="214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Introduction</w:delText>
            </w:r>
            <w:r w:rsidRPr="00DE6474" w:rsidDel="00131348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21EF7B18" w14:textId="2B973515" w:rsidR="003F0674" w:rsidRPr="00564397" w:rsidDel="00131348" w:rsidRDefault="003F0674">
          <w:pPr>
            <w:pStyle w:val="TOC1"/>
            <w:rPr>
              <w:del w:id="215" w:author="Bambi C" w:date="2022-08-14T13:57:00Z"/>
              <w:rFonts w:cstheme="minorBidi"/>
              <w:b w:val="0"/>
              <w:bCs w:val="0"/>
              <w:i w:val="0"/>
              <w:noProof/>
            </w:rPr>
          </w:pPr>
          <w:del w:id="216" w:author="Bambi C" w:date="2022-08-14T13:57:00Z">
            <w:r w:rsidRPr="00DE6474" w:rsidDel="00131348">
              <w:rPr>
                <w:rPrChange w:id="217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rPrChange w:id="218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My system information</w:delText>
            </w:r>
            <w:r w:rsidRPr="00DE6474" w:rsidDel="00131348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7B5202C2" w14:textId="0DEF63BD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19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0" w:author="Bambi C" w:date="2022-08-14T13:57:00Z">
            <w:r w:rsidRPr="00DE6474" w:rsidDel="00131348">
              <w:rPr>
                <w:rPrChange w:id="221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3.1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22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Operating system (OS)</w:delText>
            </w:r>
            <w:r w:rsidRPr="00DE6474" w:rsidDel="00131348">
              <w:rPr>
                <w:iCs/>
                <w:noProof/>
                <w:webHidden/>
              </w:rPr>
              <w:tab/>
              <w:delText>2</w:delText>
            </w:r>
          </w:del>
        </w:p>
        <w:p w14:paraId="1440D1C7" w14:textId="50CF10E6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23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4" w:author="Bambi C" w:date="2022-08-14T13:57:00Z">
            <w:r w:rsidRPr="00DE6474" w:rsidDel="00131348">
              <w:rPr>
                <w:rPrChange w:id="225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3.2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26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Console application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15BC782B" w14:textId="0B4ED24B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27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8" w:author="Bambi C" w:date="2022-08-14T13:57:00Z">
            <w:r w:rsidRPr="00DE6474" w:rsidDel="00131348">
              <w:rPr>
                <w:rPrChange w:id="229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3.3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30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Shell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7A5AB7EC" w14:textId="0491714C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31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2" w:author="Bambi C" w:date="2022-08-14T13:57:00Z">
            <w:r w:rsidRPr="00DE6474" w:rsidDel="00131348">
              <w:rPr>
                <w:rPrChange w:id="233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3.4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34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Python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054EE2AE" w14:textId="2938F540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35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6" w:author="Bambi C" w:date="2022-08-14T13:57:00Z">
            <w:r w:rsidRPr="00DE6474" w:rsidDel="00131348">
              <w:rPr>
                <w:rPrChange w:id="237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3.5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38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Integrated Development Environment (IDE)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3E5AF01F" w14:textId="4F633F40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39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0" w:author="Bambi C" w:date="2022-08-14T13:57:00Z">
            <w:r w:rsidRPr="00DE6474" w:rsidDel="00131348">
              <w:rPr>
                <w:rPrChange w:id="241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3.6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42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Directory / File path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41BAB6F8" w14:textId="1F45C801" w:rsidR="003F0674" w:rsidRPr="00564397" w:rsidDel="00131348" w:rsidRDefault="003F0674">
          <w:pPr>
            <w:pStyle w:val="TOC1"/>
            <w:rPr>
              <w:del w:id="243" w:author="Bambi C" w:date="2022-08-14T13:57:00Z"/>
              <w:rFonts w:cstheme="minorBidi"/>
              <w:b w:val="0"/>
              <w:bCs w:val="0"/>
              <w:i w:val="0"/>
              <w:noProof/>
            </w:rPr>
          </w:pPr>
          <w:del w:id="244" w:author="Bambi C" w:date="2022-08-14T13:57:00Z">
            <w:r w:rsidRPr="00DE6474" w:rsidDel="00131348">
              <w:rPr>
                <w:rPrChange w:id="245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rPrChange w:id="246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Module assignment</w:delText>
            </w:r>
            <w:r w:rsidRPr="00DE6474" w:rsidDel="00131348">
              <w:rPr>
                <w:i w:val="0"/>
                <w:noProof/>
                <w:webHidden/>
              </w:rPr>
              <w:tab/>
              <w:delText>4</w:delText>
            </w:r>
          </w:del>
        </w:p>
        <w:p w14:paraId="330A1C8A" w14:textId="670C5E81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47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8" w:author="Bambi C" w:date="2022-08-14T13:57:00Z">
            <w:r w:rsidRPr="00DE6474" w:rsidDel="00131348">
              <w:rPr>
                <w:rPrChange w:id="249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4.1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50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Requirements</w:delText>
            </w:r>
            <w:r w:rsidRPr="00DE6474" w:rsidDel="00131348">
              <w:rPr>
                <w:iCs/>
                <w:noProof/>
                <w:webHidden/>
              </w:rPr>
              <w:tab/>
              <w:delText>4</w:delText>
            </w:r>
          </w:del>
        </w:p>
        <w:p w14:paraId="25F5A8CF" w14:textId="54371219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51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52" w:author="Bambi C" w:date="2022-08-14T13:57:00Z">
            <w:r w:rsidRPr="00DE6474" w:rsidDel="00131348">
              <w:rPr>
                <w:rPrChange w:id="253" w:author="Bambi C" w:date="2022-08-14T20:36:00Z">
                  <w:rPr>
                    <w:rStyle w:val="Hyperlink"/>
                    <w:noProof/>
                  </w:rPr>
                </w:rPrChange>
              </w:rPr>
              <w:delText>4.1.1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54" w:author="Bambi C" w:date="2022-08-14T20:36:00Z">
                  <w:rPr>
                    <w:rStyle w:val="Hyperlink"/>
                    <w:noProof/>
                  </w:rPr>
                </w:rPrChange>
              </w:rPr>
              <w:delText>Out of scope</w:delText>
            </w:r>
            <w:r w:rsidRPr="00DE6474" w:rsidDel="00131348">
              <w:rPr>
                <w:iCs/>
                <w:noProof/>
                <w:webHidden/>
              </w:rPr>
              <w:tab/>
              <w:delText>5</w:delText>
            </w:r>
          </w:del>
        </w:p>
        <w:p w14:paraId="5C59DC66" w14:textId="2948C67A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55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56" w:author="Bambi C" w:date="2022-08-14T13:57:00Z">
            <w:r w:rsidRPr="00DE6474" w:rsidDel="00131348">
              <w:rPr>
                <w:rPrChange w:id="257" w:author="Bambi C" w:date="2022-08-14T20:36:00Z">
                  <w:rPr>
                    <w:rStyle w:val="Hyperlink"/>
                    <w:noProof/>
                  </w:rPr>
                </w:rPrChange>
              </w:rPr>
              <w:delText>4.1.2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58" w:author="Bambi C" w:date="2022-08-14T20:36:00Z">
                  <w:rPr>
                    <w:rStyle w:val="Hyperlink"/>
                    <w:noProof/>
                  </w:rPr>
                </w:rPrChange>
              </w:rPr>
              <w:delText>Lessons learned</w:delText>
            </w:r>
            <w:r w:rsidRPr="00DE6474" w:rsidDel="00131348">
              <w:rPr>
                <w:iCs/>
                <w:noProof/>
                <w:webHidden/>
              </w:rPr>
              <w:tab/>
              <w:delText>5</w:delText>
            </w:r>
          </w:del>
        </w:p>
        <w:p w14:paraId="7E690EAA" w14:textId="730B8F0F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59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60" w:author="Bambi C" w:date="2022-08-14T13:57:00Z">
            <w:r w:rsidRPr="00DE6474" w:rsidDel="00131348">
              <w:rPr>
                <w:rPrChange w:id="261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4.2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62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Design</w:delText>
            </w:r>
            <w:r w:rsidRPr="00DE6474" w:rsidDel="00131348">
              <w:rPr>
                <w:iCs/>
                <w:noProof/>
                <w:webHidden/>
              </w:rPr>
              <w:tab/>
              <w:delText>5</w:delText>
            </w:r>
          </w:del>
        </w:p>
        <w:p w14:paraId="1F649941" w14:textId="0CD6085B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63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64" w:author="Bambi C" w:date="2022-08-14T13:57:00Z">
            <w:r w:rsidRPr="00DE6474" w:rsidDel="00131348">
              <w:rPr>
                <w:rPrChange w:id="265" w:author="Bambi C" w:date="2022-08-14T20:36:00Z">
                  <w:rPr>
                    <w:rStyle w:val="Hyperlink"/>
                    <w:noProof/>
                  </w:rPr>
                </w:rPrChange>
              </w:rPr>
              <w:delText>4.2.1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66" w:author="Bambi C" w:date="2022-08-14T20:36:00Z">
                  <w:rPr>
                    <w:rStyle w:val="Hyperlink"/>
                    <w:noProof/>
                  </w:rPr>
                </w:rPrChange>
              </w:rPr>
              <w:delText>Standard elements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71581213" w14:textId="6CC1B76D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67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68" w:author="Bambi C" w:date="2022-08-14T13:57:00Z">
            <w:r w:rsidRPr="00DE6474" w:rsidDel="00131348">
              <w:rPr>
                <w:rPrChange w:id="269" w:author="Bambi C" w:date="2022-08-14T20:36:00Z">
                  <w:rPr>
                    <w:rStyle w:val="Hyperlink"/>
                    <w:noProof/>
                  </w:rPr>
                </w:rPrChange>
              </w:rPr>
              <w:delText>4.2.1.1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70" w:author="Bambi C" w:date="2022-08-14T20:36:00Z">
                  <w:rPr>
                    <w:rStyle w:val="Hyperlink"/>
                    <w:noProof/>
                  </w:rPr>
                </w:rPrChange>
              </w:rPr>
              <w:delText>Code style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5ABA5D55" w14:textId="0EE41BF8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71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72" w:author="Bambi C" w:date="2022-08-14T13:57:00Z">
            <w:r w:rsidRPr="00DE6474" w:rsidDel="00131348">
              <w:rPr>
                <w:rPrChange w:id="273" w:author="Bambi C" w:date="2022-08-14T20:36:00Z">
                  <w:rPr>
                    <w:rStyle w:val="Hyperlink"/>
                    <w:noProof/>
                  </w:rPr>
                </w:rPrChange>
              </w:rPr>
              <w:delText>4.2.1.2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74" w:author="Bambi C" w:date="2022-08-14T20:36:00Z">
                  <w:rPr>
                    <w:rStyle w:val="Hyperlink"/>
                    <w:noProof/>
                  </w:rPr>
                </w:rPrChange>
              </w:rPr>
              <w:delText>Exceptions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3A9B7E97" w14:textId="5E42EB00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75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76" w:author="Bambi C" w:date="2022-08-14T13:57:00Z">
            <w:r w:rsidRPr="00DE6474" w:rsidDel="00131348">
              <w:rPr>
                <w:rPrChange w:id="277" w:author="Bambi C" w:date="2022-08-14T20:36:00Z">
                  <w:rPr>
                    <w:rStyle w:val="Hyperlink"/>
                    <w:noProof/>
                  </w:rPr>
                </w:rPrChange>
              </w:rPr>
              <w:delText>4.2.1.3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78" w:author="Bambi C" w:date="2022-08-14T20:36:00Z">
                  <w:rPr>
                    <w:rStyle w:val="Hyperlink"/>
                    <w:noProof/>
                  </w:rPr>
                </w:rPrChange>
              </w:rPr>
              <w:delText>Script header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7A54323B" w14:textId="6682DC6E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79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80" w:author="Bambi C" w:date="2022-08-14T13:57:00Z">
            <w:r w:rsidRPr="00DE6474" w:rsidDel="00131348">
              <w:rPr>
                <w:rPrChange w:id="281" w:author="Bambi C" w:date="2022-08-14T20:36:00Z">
                  <w:rPr>
                    <w:rStyle w:val="Hyperlink"/>
                    <w:noProof/>
                  </w:rPr>
                </w:rPrChange>
              </w:rPr>
              <w:delText>4.2.1.4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82" w:author="Bambi C" w:date="2022-08-14T20:36:00Z">
                  <w:rPr>
                    <w:rStyle w:val="Hyperlink"/>
                    <w:noProof/>
                  </w:rPr>
                </w:rPrChange>
              </w:rPr>
              <w:delText>Program start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0B17F74D" w14:textId="6B4A0374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83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84" w:author="Bambi C" w:date="2022-08-14T13:57:00Z">
            <w:r w:rsidRPr="00DE6474" w:rsidDel="00131348">
              <w:rPr>
                <w:rPrChange w:id="285" w:author="Bambi C" w:date="2022-08-14T20:36:00Z">
                  <w:rPr>
                    <w:rStyle w:val="Hyperlink"/>
                    <w:noProof/>
                  </w:rPr>
                </w:rPrChange>
              </w:rPr>
              <w:delText>4.2.1.5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86" w:author="Bambi C" w:date="2022-08-14T20:36:00Z">
                  <w:rPr>
                    <w:rStyle w:val="Hyperlink"/>
                    <w:noProof/>
                  </w:rPr>
                </w:rPrChange>
              </w:rPr>
              <w:delText>Saving files</w:delText>
            </w:r>
            <w:r w:rsidRPr="00DE6474" w:rsidDel="00131348">
              <w:rPr>
                <w:iCs/>
                <w:noProof/>
                <w:webHidden/>
              </w:rPr>
              <w:tab/>
              <w:delText>7</w:delText>
            </w:r>
          </w:del>
        </w:p>
        <w:p w14:paraId="3176EDCF" w14:textId="56A962D5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87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88" w:author="Bambi C" w:date="2022-08-14T13:57:00Z">
            <w:r w:rsidRPr="00DE6474" w:rsidDel="00131348">
              <w:rPr>
                <w:rPrChange w:id="289" w:author="Bambi C" w:date="2022-08-14T20:36:00Z">
                  <w:rPr>
                    <w:rStyle w:val="Hyperlink"/>
                    <w:noProof/>
                  </w:rPr>
                </w:rPrChange>
              </w:rPr>
              <w:delText>4.2.2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90" w:author="Bambi C" w:date="2022-08-14T20:36:00Z">
                  <w:rPr>
                    <w:rStyle w:val="Hyperlink"/>
                    <w:noProof/>
                  </w:rPr>
                </w:rPrChange>
              </w:rPr>
              <w:delText>Program architecture</w:delText>
            </w:r>
            <w:r w:rsidRPr="00DE6474" w:rsidDel="00131348">
              <w:rPr>
                <w:iCs/>
                <w:noProof/>
                <w:webHidden/>
              </w:rPr>
              <w:tab/>
              <w:delText>7</w:delText>
            </w:r>
          </w:del>
        </w:p>
        <w:p w14:paraId="3A8DF7D0" w14:textId="727B3125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91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92" w:author="Bambi C" w:date="2022-08-14T13:57:00Z">
            <w:r w:rsidRPr="00DE6474" w:rsidDel="00131348">
              <w:rPr>
                <w:rPrChange w:id="293" w:author="Bambi C" w:date="2022-08-14T20:36:00Z">
                  <w:rPr>
                    <w:rStyle w:val="Hyperlink"/>
                    <w:noProof/>
                  </w:rPr>
                </w:rPrChange>
              </w:rPr>
              <w:delText>4.2.2.1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94" w:author="Bambi C" w:date="2022-08-14T20:36:00Z">
                  <w:rPr>
                    <w:rStyle w:val="Hyperlink"/>
                    <w:noProof/>
                  </w:rPr>
                </w:rPrChange>
              </w:rPr>
              <w:delText>Processing</w:delText>
            </w:r>
            <w:r w:rsidRPr="00DE6474" w:rsidDel="00131348">
              <w:rPr>
                <w:iCs/>
                <w:noProof/>
                <w:webHidden/>
              </w:rPr>
              <w:tab/>
              <w:delText>8</w:delText>
            </w:r>
          </w:del>
        </w:p>
        <w:p w14:paraId="7368C9B1" w14:textId="3DA0334C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95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96" w:author="Bambi C" w:date="2022-08-14T13:57:00Z">
            <w:r w:rsidRPr="00DE6474" w:rsidDel="00131348">
              <w:rPr>
                <w:rPrChange w:id="297" w:author="Bambi C" w:date="2022-08-14T20:36:00Z">
                  <w:rPr>
                    <w:rStyle w:val="Hyperlink"/>
                    <w:noProof/>
                  </w:rPr>
                </w:rPrChange>
              </w:rPr>
              <w:delText>4.2.2.2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298" w:author="Bambi C" w:date="2022-08-14T20:36:00Z">
                  <w:rPr>
                    <w:rStyle w:val="Hyperlink"/>
                    <w:noProof/>
                  </w:rPr>
                </w:rPrChange>
              </w:rPr>
              <w:delText>Menu</w:delText>
            </w:r>
            <w:r w:rsidRPr="00DE6474" w:rsidDel="00131348">
              <w:rPr>
                <w:iCs/>
                <w:noProof/>
                <w:webHidden/>
              </w:rPr>
              <w:tab/>
              <w:delText>10</w:delText>
            </w:r>
          </w:del>
        </w:p>
        <w:p w14:paraId="160E710E" w14:textId="37951583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99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00" w:author="Bambi C" w:date="2022-08-14T13:57:00Z">
            <w:r w:rsidRPr="00DE6474" w:rsidDel="00131348">
              <w:rPr>
                <w:rPrChange w:id="301" w:author="Bambi C" w:date="2022-08-14T20:36:00Z">
                  <w:rPr>
                    <w:rStyle w:val="Hyperlink"/>
                    <w:noProof/>
                  </w:rPr>
                </w:rPrChange>
              </w:rPr>
              <w:delText>4.2.2.3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02" w:author="Bambi C" w:date="2022-08-14T20:36:00Z">
                  <w:rPr>
                    <w:rStyle w:val="Hyperlink"/>
                    <w:noProof/>
                  </w:rPr>
                </w:rPrChange>
              </w:rPr>
              <w:delText>Menu option 1: Show current data</w:delText>
            </w:r>
            <w:r w:rsidRPr="00DE6474" w:rsidDel="00131348">
              <w:rPr>
                <w:iCs/>
                <w:noProof/>
                <w:webHidden/>
              </w:rPr>
              <w:tab/>
              <w:delText>11</w:delText>
            </w:r>
          </w:del>
        </w:p>
        <w:p w14:paraId="4313F356" w14:textId="66DB61A1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03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04" w:author="Bambi C" w:date="2022-08-14T13:57:00Z">
            <w:r w:rsidRPr="00DE6474" w:rsidDel="00131348">
              <w:rPr>
                <w:rPrChange w:id="305" w:author="Bambi C" w:date="2022-08-14T20:36:00Z">
                  <w:rPr>
                    <w:rStyle w:val="Hyperlink"/>
                    <w:noProof/>
                  </w:rPr>
                </w:rPrChange>
              </w:rPr>
              <w:delText>4.2.2.4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06" w:author="Bambi C" w:date="2022-08-14T20:36:00Z">
                  <w:rPr>
                    <w:rStyle w:val="Hyperlink"/>
                    <w:noProof/>
                  </w:rPr>
                </w:rPrChange>
              </w:rPr>
              <w:delText>Menu option 2: Add a new item</w:delText>
            </w:r>
            <w:r w:rsidRPr="00DE6474" w:rsidDel="00131348">
              <w:rPr>
                <w:iCs/>
                <w:noProof/>
                <w:webHidden/>
              </w:rPr>
              <w:tab/>
              <w:delText>14</w:delText>
            </w:r>
          </w:del>
        </w:p>
        <w:p w14:paraId="6F6B0E7E" w14:textId="518CCB83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07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08" w:author="Bambi C" w:date="2022-08-14T13:57:00Z">
            <w:r w:rsidRPr="00DE6474" w:rsidDel="00131348">
              <w:rPr>
                <w:rPrChange w:id="309" w:author="Bambi C" w:date="2022-08-14T20:36:00Z">
                  <w:rPr>
                    <w:rStyle w:val="Hyperlink"/>
                    <w:noProof/>
                  </w:rPr>
                </w:rPrChange>
              </w:rPr>
              <w:delText>4.2.2.5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10" w:author="Bambi C" w:date="2022-08-14T20:36:00Z">
                  <w:rPr>
                    <w:rStyle w:val="Hyperlink"/>
                    <w:noProof/>
                  </w:rPr>
                </w:rPrChange>
              </w:rPr>
              <w:delText>Menu option 3: Remove an existing item</w:delText>
            </w:r>
            <w:r w:rsidRPr="00DE6474" w:rsidDel="00131348">
              <w:rPr>
                <w:iCs/>
                <w:noProof/>
                <w:webHidden/>
              </w:rPr>
              <w:tab/>
              <w:delText>16</w:delText>
            </w:r>
          </w:del>
        </w:p>
        <w:p w14:paraId="7917F952" w14:textId="3E17FEA9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11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12" w:author="Bambi C" w:date="2022-08-14T13:57:00Z">
            <w:r w:rsidRPr="00DE6474" w:rsidDel="00131348">
              <w:rPr>
                <w:rPrChange w:id="313" w:author="Bambi C" w:date="2022-08-14T20:36:00Z">
                  <w:rPr>
                    <w:rStyle w:val="Hyperlink"/>
                    <w:noProof/>
                  </w:rPr>
                </w:rPrChange>
              </w:rPr>
              <w:delText>4.2.2.6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14" w:author="Bambi C" w:date="2022-08-14T20:36:00Z">
                  <w:rPr>
                    <w:rStyle w:val="Hyperlink"/>
                    <w:noProof/>
                  </w:rPr>
                </w:rPrChange>
              </w:rPr>
              <w:delText>Menu option 4: Save data to file</w:delText>
            </w:r>
            <w:r w:rsidRPr="00DE6474" w:rsidDel="00131348">
              <w:rPr>
                <w:iCs/>
                <w:noProof/>
                <w:webHidden/>
              </w:rPr>
              <w:tab/>
              <w:delText>18</w:delText>
            </w:r>
          </w:del>
        </w:p>
        <w:p w14:paraId="27C4C13E" w14:textId="2C68AC2F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15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16" w:author="Bambi C" w:date="2022-08-14T13:57:00Z">
            <w:r w:rsidRPr="00DE6474" w:rsidDel="00131348">
              <w:rPr>
                <w:rPrChange w:id="317" w:author="Bambi C" w:date="2022-08-14T20:36:00Z">
                  <w:rPr>
                    <w:rStyle w:val="Hyperlink"/>
                    <w:noProof/>
                  </w:rPr>
                </w:rPrChange>
              </w:rPr>
              <w:delText>4.2.2.7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18" w:author="Bambi C" w:date="2022-08-14T20:36:00Z">
                  <w:rPr>
                    <w:rStyle w:val="Hyperlink"/>
                    <w:noProof/>
                  </w:rPr>
                </w:rPrChange>
              </w:rPr>
              <w:delText>Menu option 5: Exit program</w:delText>
            </w:r>
            <w:r w:rsidRPr="00DE6474" w:rsidDel="00131348">
              <w:rPr>
                <w:iCs/>
                <w:noProof/>
                <w:webHidden/>
              </w:rPr>
              <w:tab/>
              <w:delText>22</w:delText>
            </w:r>
          </w:del>
        </w:p>
        <w:p w14:paraId="42362424" w14:textId="5D0038D2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19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20" w:author="Bambi C" w:date="2022-08-14T13:57:00Z">
            <w:r w:rsidRPr="00DE6474" w:rsidDel="00131348">
              <w:rPr>
                <w:rPrChange w:id="321" w:author="Bambi C" w:date="2022-08-14T20:36:00Z">
                  <w:rPr>
                    <w:rStyle w:val="Hyperlink"/>
                    <w:noProof/>
                  </w:rPr>
                </w:rPrChange>
              </w:rPr>
              <w:delText>4.2.3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22" w:author="Bambi C" w:date="2022-08-14T20:36:00Z">
                  <w:rPr>
                    <w:rStyle w:val="Hyperlink"/>
                    <w:noProof/>
                  </w:rPr>
                </w:rPrChange>
              </w:rPr>
              <w:delText>Proposed solution</w:delText>
            </w:r>
            <w:r w:rsidRPr="00DE6474" w:rsidDel="00131348">
              <w:rPr>
                <w:iCs/>
                <w:noProof/>
                <w:webHidden/>
              </w:rPr>
              <w:tab/>
              <w:delText>24</w:delText>
            </w:r>
          </w:del>
        </w:p>
        <w:p w14:paraId="321550E5" w14:textId="193C894C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23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24" w:author="Bambi C" w:date="2022-08-14T13:57:00Z">
            <w:r w:rsidRPr="00DE6474" w:rsidDel="00131348">
              <w:rPr>
                <w:rPrChange w:id="325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4.3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26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Test</w:delText>
            </w:r>
            <w:r w:rsidRPr="00DE6474" w:rsidDel="00131348">
              <w:rPr>
                <w:iCs/>
                <w:noProof/>
                <w:webHidden/>
              </w:rPr>
              <w:tab/>
              <w:delText>28</w:delText>
            </w:r>
          </w:del>
        </w:p>
        <w:p w14:paraId="76CD3688" w14:textId="05FD058A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27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28" w:author="Bambi C" w:date="2022-08-14T13:57:00Z">
            <w:r w:rsidRPr="00DE6474" w:rsidDel="00131348">
              <w:rPr>
                <w:rPrChange w:id="329" w:author="Bambi C" w:date="2022-08-14T20:36:00Z">
                  <w:rPr>
                    <w:rStyle w:val="Hyperlink"/>
                    <w:noProof/>
                  </w:rPr>
                </w:rPrChange>
              </w:rPr>
              <w:delText>4.3.1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30" w:author="Bambi C" w:date="2022-08-14T20:36:00Z">
                  <w:rPr>
                    <w:rStyle w:val="Hyperlink"/>
                    <w:noProof/>
                  </w:rPr>
                </w:rPrChange>
              </w:rPr>
              <w:delText>Procedure</w:delText>
            </w:r>
            <w:r w:rsidRPr="00DE6474" w:rsidDel="00131348">
              <w:rPr>
                <w:iCs/>
                <w:noProof/>
                <w:webHidden/>
              </w:rPr>
              <w:tab/>
              <w:delText>28</w:delText>
            </w:r>
          </w:del>
        </w:p>
        <w:p w14:paraId="39B1FB57" w14:textId="2DE1C244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31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32" w:author="Bambi C" w:date="2022-08-14T13:57:00Z">
            <w:r w:rsidRPr="00DE6474" w:rsidDel="00131348">
              <w:rPr>
                <w:rPrChange w:id="333" w:author="Bambi C" w:date="2022-08-14T20:36:00Z">
                  <w:rPr>
                    <w:rStyle w:val="Hyperlink"/>
                    <w:noProof/>
                  </w:rPr>
                </w:rPrChange>
              </w:rPr>
              <w:delText>4.3.2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34" w:author="Bambi C" w:date="2022-08-14T20:36:00Z">
                  <w:rPr>
                    <w:rStyle w:val="Hyperlink"/>
                    <w:noProof/>
                  </w:rPr>
                </w:rPrChange>
              </w:rPr>
              <w:delText>Results</w:delText>
            </w:r>
            <w:r w:rsidRPr="00DE6474" w:rsidDel="00131348">
              <w:rPr>
                <w:iCs/>
                <w:noProof/>
                <w:webHidden/>
              </w:rPr>
              <w:tab/>
              <w:delText>33</w:delText>
            </w:r>
          </w:del>
        </w:p>
        <w:p w14:paraId="7C03FCDD" w14:textId="570516AF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35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36" w:author="Bambi C" w:date="2022-08-14T13:57:00Z">
            <w:r w:rsidRPr="00DE6474" w:rsidDel="00131348">
              <w:rPr>
                <w:rPrChange w:id="337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4.4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38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Execution</w:delText>
            </w:r>
            <w:r w:rsidRPr="00DE6474" w:rsidDel="00131348">
              <w:rPr>
                <w:iCs/>
                <w:noProof/>
                <w:webHidden/>
              </w:rPr>
              <w:tab/>
              <w:delText>34</w:delText>
            </w:r>
          </w:del>
        </w:p>
        <w:p w14:paraId="40089655" w14:textId="4AEDB2C1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39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40" w:author="Bambi C" w:date="2022-08-14T13:57:00Z">
            <w:r w:rsidRPr="00DE6474" w:rsidDel="00131348">
              <w:rPr>
                <w:rPrChange w:id="341" w:author="Bambi C" w:date="2022-08-14T20:36:00Z">
                  <w:rPr>
                    <w:rStyle w:val="Hyperlink"/>
                    <w:noProof/>
                  </w:rPr>
                </w:rPrChange>
              </w:rPr>
              <w:delText>4.4.1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42" w:author="Bambi C" w:date="2022-08-14T20:36:00Z">
                  <w:rPr>
                    <w:rStyle w:val="Hyperlink"/>
                    <w:noProof/>
                  </w:rPr>
                </w:rPrChange>
              </w:rPr>
              <w:delText>Terminal</w:delText>
            </w:r>
            <w:r w:rsidRPr="00DE6474" w:rsidDel="00131348">
              <w:rPr>
                <w:iCs/>
                <w:noProof/>
                <w:webHidden/>
              </w:rPr>
              <w:tab/>
              <w:delText>34</w:delText>
            </w:r>
          </w:del>
        </w:p>
        <w:p w14:paraId="247C1206" w14:textId="17D89E58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43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44" w:author="Bambi C" w:date="2022-08-14T13:57:00Z">
            <w:r w:rsidRPr="00DE6474" w:rsidDel="00131348">
              <w:rPr>
                <w:rPrChange w:id="345" w:author="Bambi C" w:date="2022-08-14T20:36:00Z">
                  <w:rPr>
                    <w:rStyle w:val="Hyperlink"/>
                    <w:noProof/>
                  </w:rPr>
                </w:rPrChange>
              </w:rPr>
              <w:delText>4.4.2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46" w:author="Bambi C" w:date="2022-08-14T20:36:00Z">
                  <w:rPr>
                    <w:rStyle w:val="Hyperlink"/>
                    <w:noProof/>
                  </w:rPr>
                </w:rPrChange>
              </w:rPr>
              <w:delText>Results</w:delText>
            </w:r>
            <w:r w:rsidRPr="00DE6474" w:rsidDel="00131348">
              <w:rPr>
                <w:iCs/>
                <w:noProof/>
                <w:webHidden/>
              </w:rPr>
              <w:tab/>
              <w:delText>38</w:delText>
            </w:r>
          </w:del>
        </w:p>
        <w:p w14:paraId="46CC2D2C" w14:textId="3C8B98F0" w:rsidR="003F0674" w:rsidRPr="00564397" w:rsidDel="00131348" w:rsidRDefault="003F0674">
          <w:pPr>
            <w:pStyle w:val="TOC1"/>
            <w:rPr>
              <w:del w:id="347" w:author="Bambi C" w:date="2022-08-14T13:57:00Z"/>
              <w:rFonts w:cstheme="minorBidi"/>
              <w:b w:val="0"/>
              <w:bCs w:val="0"/>
              <w:i w:val="0"/>
              <w:noProof/>
            </w:rPr>
          </w:pPr>
          <w:del w:id="348" w:author="Bambi C" w:date="2022-08-14T13:57:00Z">
            <w:r w:rsidRPr="00DE6474" w:rsidDel="00131348">
              <w:rPr>
                <w:rPrChange w:id="349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5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rPrChange w:id="350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Summary</w:delText>
            </w:r>
            <w:r w:rsidRPr="00DE6474" w:rsidDel="00131348">
              <w:rPr>
                <w:i w:val="0"/>
                <w:noProof/>
                <w:webHidden/>
              </w:rPr>
              <w:tab/>
              <w:delText>39</w:delText>
            </w:r>
          </w:del>
        </w:p>
        <w:p w14:paraId="21EDC548" w14:textId="328D9A34" w:rsidR="003F0674" w:rsidRPr="00564397" w:rsidDel="00131348" w:rsidRDefault="003F0674">
          <w:pPr>
            <w:pStyle w:val="TOC1"/>
            <w:rPr>
              <w:del w:id="351" w:author="Bambi C" w:date="2022-08-14T13:57:00Z"/>
              <w:rFonts w:cstheme="minorBidi"/>
              <w:b w:val="0"/>
              <w:bCs w:val="0"/>
              <w:i w:val="0"/>
              <w:noProof/>
            </w:rPr>
          </w:pPr>
          <w:del w:id="352" w:author="Bambi C" w:date="2022-08-14T13:57:00Z">
            <w:r w:rsidRPr="00DE6474" w:rsidDel="00131348">
              <w:rPr>
                <w:rPrChange w:id="353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rPrChange w:id="354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References</w:delText>
            </w:r>
            <w:r w:rsidRPr="00DE6474" w:rsidDel="00131348">
              <w:rPr>
                <w:i w:val="0"/>
                <w:noProof/>
                <w:webHidden/>
              </w:rPr>
              <w:tab/>
              <w:delText>39</w:delText>
            </w:r>
          </w:del>
        </w:p>
        <w:p w14:paraId="39B61BE5" w14:textId="6A23E2A3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55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56" w:author="Bambi C" w:date="2022-08-14T13:57:00Z">
            <w:r w:rsidRPr="00DE6474" w:rsidDel="00131348">
              <w:rPr>
                <w:rPrChange w:id="357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6.1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58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Schema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1A58F7A3" w14:textId="55474926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59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60" w:author="Bambi C" w:date="2022-08-14T13:57:00Z">
            <w:r w:rsidRPr="00DE6474" w:rsidDel="00131348">
              <w:rPr>
                <w:rPrChange w:id="361" w:author="Bambi C" w:date="2022-08-14T20:36:00Z">
                  <w:rPr>
                    <w:rStyle w:val="Hyperlink"/>
                    <w:noProof/>
                  </w:rPr>
                </w:rPrChange>
              </w:rPr>
              <w:delText>6.1.1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62" w:author="Bambi C" w:date="2022-08-14T20:36:00Z">
                  <w:rPr>
                    <w:rStyle w:val="Hyperlink"/>
                    <w:noProof/>
                  </w:rPr>
                </w:rPrChange>
              </w:rPr>
              <w:delText>Books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6220DAB7" w14:textId="570C6F20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63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64" w:author="Bambi C" w:date="2022-08-14T13:57:00Z">
            <w:r w:rsidRPr="00DE6474" w:rsidDel="00131348">
              <w:rPr>
                <w:rPrChange w:id="365" w:author="Bambi C" w:date="2022-08-14T20:36:00Z">
                  <w:rPr>
                    <w:rStyle w:val="Hyperlink"/>
                    <w:noProof/>
                  </w:rPr>
                </w:rPrChange>
              </w:rPr>
              <w:delText>6.1.2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66" w:author="Bambi C" w:date="2022-08-14T20:36:00Z">
                  <w:rPr>
                    <w:rStyle w:val="Hyperlink"/>
                    <w:noProof/>
                  </w:rPr>
                </w:rPrChange>
              </w:rPr>
              <w:delText>Websites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217388A8" w14:textId="1B3B54BD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67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68" w:author="Bambi C" w:date="2022-08-14T13:57:00Z">
            <w:r w:rsidRPr="00DE6474" w:rsidDel="00131348">
              <w:rPr>
                <w:rPrChange w:id="369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6.2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rPrChange w:id="370" w:author="Bambi C" w:date="2022-08-14T20:36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Sources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3983AF35" w14:textId="59D5C692" w:rsidR="002C103A" w:rsidRPr="00DE6474" w:rsidRDefault="00C04333" w:rsidP="000663EC">
          <w:r w:rsidRPr="00DE6474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6B575114" w:rsidR="00AC6C3C" w:rsidRPr="00DE6474" w:rsidRDefault="00AC6C3C" w:rsidP="00AC6C3C">
      <w:pPr>
        <w:pStyle w:val="Heading1"/>
      </w:pPr>
      <w:bookmarkStart w:id="371" w:name="_Ref111394956"/>
      <w:bookmarkStart w:id="372" w:name="_Toc111401769"/>
      <w:r w:rsidRPr="00DE6474">
        <w:t>Introduction</w:t>
      </w:r>
      <w:bookmarkEnd w:id="371"/>
      <w:bookmarkEnd w:id="372"/>
    </w:p>
    <w:p w14:paraId="221CBACD" w14:textId="2AA4EAFE" w:rsidR="00D67354" w:rsidRDefault="00194A0F" w:rsidP="00D67354">
      <w:pPr>
        <w:rPr>
          <w:ins w:id="373" w:author="Bambi C" w:date="2022-08-14T10:29:00Z"/>
        </w:rPr>
      </w:pPr>
      <w:ins w:id="374" w:author="Bambi C" w:date="2022-08-14T12:05:00Z">
        <w:r w:rsidRPr="00DE6474">
          <w:t>My expectation for</w:t>
        </w:r>
      </w:ins>
      <w:ins w:id="375" w:author="Bambi C" w:date="2022-08-14T10:03:00Z">
        <w:r w:rsidR="00C24DB5" w:rsidRPr="00DE6474">
          <w:t xml:space="preserve"> this assignment </w:t>
        </w:r>
        <w:r w:rsidR="001D0E40" w:rsidRPr="00DE6474">
          <w:t>is</w:t>
        </w:r>
      </w:ins>
      <w:ins w:id="376" w:author="Bambi C" w:date="2022-08-14T10:05:00Z">
        <w:r w:rsidR="006D6A40" w:rsidRPr="00DE6474">
          <w:t xml:space="preserve"> </w:t>
        </w:r>
      </w:ins>
      <w:ins w:id="377" w:author="Bambi C" w:date="2022-08-14T12:05:00Z">
        <w:r w:rsidRPr="00DE6474">
          <w:t xml:space="preserve">to </w:t>
        </w:r>
      </w:ins>
      <w:ins w:id="378" w:author="Bambi C" w:date="2022-08-14T12:06:00Z">
        <w:r w:rsidR="00DD0FB2" w:rsidRPr="00DE6474">
          <w:t xml:space="preserve">largely iterate </w:t>
        </w:r>
      </w:ins>
      <w:ins w:id="379" w:author="Bambi C" w:date="2022-08-14T10:05:00Z">
        <w:r w:rsidR="006D6A40" w:rsidRPr="00DE6474">
          <w:t xml:space="preserve">on </w:t>
        </w:r>
        <w:r w:rsidR="00D37370" w:rsidRPr="00DE6474">
          <w:t>process (i.e., working off somebody else’s code, module-based development / integration)</w:t>
        </w:r>
      </w:ins>
      <w:ins w:id="380" w:author="Bambi C" w:date="2022-08-14T10:03:00Z">
        <w:r w:rsidR="001D0E40" w:rsidRPr="00DE6474">
          <w:t xml:space="preserve"> </w:t>
        </w:r>
      </w:ins>
      <w:ins w:id="381" w:author="Bambi C" w:date="2022-08-14T12:06:00Z">
        <w:r w:rsidR="00DD0FB2" w:rsidRPr="00DE6474">
          <w:t>and documentation rather than</w:t>
        </w:r>
      </w:ins>
      <w:ins w:id="382" w:author="Bambi C" w:date="2022-08-14T10:03:00Z">
        <w:r w:rsidR="001D0E40" w:rsidRPr="00DE6474">
          <w:t xml:space="preserve"> from </w:t>
        </w:r>
      </w:ins>
      <w:ins w:id="383" w:author="Bambi C" w:date="2022-08-14T12:06:00Z">
        <w:r w:rsidR="00DD0FB2" w:rsidRPr="00DE6474">
          <w:t>adding</w:t>
        </w:r>
      </w:ins>
      <w:ins w:id="384" w:author="Bambi C" w:date="2022-08-14T10:04:00Z">
        <w:r w:rsidR="006D6A40" w:rsidRPr="00DE6474">
          <w:t xml:space="preserve"> features </w:t>
        </w:r>
      </w:ins>
      <w:ins w:id="385" w:author="Bambi C" w:date="2022-08-14T12:06:00Z">
        <w:r w:rsidR="00DD0FB2" w:rsidRPr="00DE6474">
          <w:t xml:space="preserve">to </w:t>
        </w:r>
      </w:ins>
      <w:ins w:id="386" w:author="Bambi C" w:date="2022-08-14T10:04:00Z">
        <w:r w:rsidR="006D6A40" w:rsidRPr="00DE6474">
          <w:t>improv</w:t>
        </w:r>
      </w:ins>
      <w:ins w:id="387" w:author="Bambi C" w:date="2022-08-14T12:06:00Z">
        <w:r w:rsidR="00DD0FB2" w:rsidRPr="00DE6474">
          <w:t>e</w:t>
        </w:r>
      </w:ins>
      <w:ins w:id="388" w:author="Bambi C" w:date="2022-08-14T10:04:00Z">
        <w:r w:rsidR="006D6A40" w:rsidRPr="00DE6474">
          <w:t xml:space="preserve"> usab</w:t>
        </w:r>
      </w:ins>
      <w:ins w:id="389" w:author="Bambi C" w:date="2022-08-14T10:05:00Z">
        <w:r w:rsidR="006D6A40" w:rsidRPr="00DE6474">
          <w:t>ility</w:t>
        </w:r>
        <w:r w:rsidR="00D37370" w:rsidRPr="00DE6474">
          <w:t>.</w:t>
        </w:r>
      </w:ins>
      <w:ins w:id="390" w:author="Bambi C" w:date="2022-08-14T10:07:00Z">
        <w:r w:rsidR="00CD455E" w:rsidRPr="00DE6474">
          <w:t xml:space="preserve"> </w:t>
        </w:r>
        <w:r w:rsidR="00875888" w:rsidRPr="00DE6474">
          <w:t>Additionally, this week’s assignment expands on our use</w:t>
        </w:r>
        <w:r w:rsidR="00875888">
          <w:t xml:space="preserve"> of GitHub, so I </w:t>
        </w:r>
      </w:ins>
      <w:ins w:id="391" w:author="Bambi C" w:date="2022-08-14T10:08:00Z">
        <w:r w:rsidR="00D07DC2">
          <w:t xml:space="preserve">expect to allocate more time </w:t>
        </w:r>
      </w:ins>
      <w:ins w:id="392" w:author="Bambi C" w:date="2022-08-14T12:06:00Z">
        <w:r w:rsidR="003A16D6">
          <w:t>worki</w:t>
        </w:r>
      </w:ins>
      <w:ins w:id="393" w:author="Bambi C" w:date="2022-08-14T12:07:00Z">
        <w:r w:rsidR="003A16D6">
          <w:t xml:space="preserve">ng </w:t>
        </w:r>
      </w:ins>
      <w:ins w:id="394" w:author="Bambi C" w:date="2022-08-14T14:05:00Z">
        <w:r w:rsidR="004D74B6">
          <w:t xml:space="preserve">with GitHub and adapting </w:t>
        </w:r>
        <w:r w:rsidR="00757346">
          <w:t>my</w:t>
        </w:r>
        <w:r w:rsidR="004D74B6">
          <w:t xml:space="preserve"> workflow</w:t>
        </w:r>
      </w:ins>
      <w:ins w:id="395" w:author="Bambi C" w:date="2022-08-14T14:06:00Z">
        <w:r w:rsidR="00757346">
          <w:t xml:space="preserve"> in addition to </w:t>
        </w:r>
        <w:r w:rsidR="00BE488E">
          <w:t xml:space="preserve">making general improvements </w:t>
        </w:r>
        <w:r w:rsidR="007E053B">
          <w:t>to workflow efficiencies</w:t>
        </w:r>
      </w:ins>
      <w:ins w:id="396" w:author="Bambi C" w:date="2022-08-14T10:08:00Z">
        <w:r w:rsidR="00D07DC2">
          <w:t>.</w:t>
        </w:r>
      </w:ins>
      <w:ins w:id="397" w:author="Bambi C" w:date="2022-08-14T10:27:00Z">
        <w:r w:rsidR="00415FEE">
          <w:t xml:space="preserve"> </w:t>
        </w:r>
      </w:ins>
      <w:ins w:id="398" w:author="Bambi C" w:date="2022-08-14T10:29:00Z">
        <w:r w:rsidR="00D67354">
          <w:t xml:space="preserve">To facilitate debugging and </w:t>
        </w:r>
      </w:ins>
      <w:ins w:id="399" w:author="Bambi C" w:date="2022-08-14T12:07:00Z">
        <w:r w:rsidR="00FC0D5D">
          <w:t>improve</w:t>
        </w:r>
      </w:ins>
      <w:ins w:id="400" w:author="Bambi C" w:date="2022-08-14T10:29:00Z">
        <w:r w:rsidR="00D67354">
          <w:t xml:space="preserve"> documentation, I expect to add more code </w:t>
        </w:r>
        <w:r w:rsidR="00B02197">
          <w:t xml:space="preserve">as </w:t>
        </w:r>
      </w:ins>
      <w:ins w:id="401" w:author="Bambi C" w:date="2022-08-14T12:07:00Z">
        <w:r w:rsidR="00FC0D5D">
          <w:t>“</w:t>
        </w:r>
      </w:ins>
      <w:ins w:id="402" w:author="Bambi C" w:date="2022-08-14T10:29:00Z">
        <w:r w:rsidR="00B02197">
          <w:t>temporary placeholders</w:t>
        </w:r>
      </w:ins>
      <w:ins w:id="403" w:author="Bambi C" w:date="2022-08-14T12:07:00Z">
        <w:r w:rsidR="00FC0D5D">
          <w:t>”</w:t>
        </w:r>
      </w:ins>
      <w:ins w:id="404" w:author="Bambi C" w:date="2022-08-14T10:29:00Z">
        <w:r w:rsidR="00B02197">
          <w:t xml:space="preserve"> for function</w:t>
        </w:r>
      </w:ins>
      <w:ins w:id="405" w:author="Bambi C" w:date="2022-08-14T10:30:00Z">
        <w:r w:rsidR="00B02197">
          <w:t xml:space="preserve">ing code as the “integration” of individual modules will need to be tested as the main program code is updated </w:t>
        </w:r>
        <w:r w:rsidR="00590D64">
          <w:t>with</w:t>
        </w:r>
      </w:ins>
      <w:ins w:id="406" w:author="Bambi C" w:date="2022-08-14T10:31:00Z">
        <w:r w:rsidR="00590D64">
          <w:t xml:space="preserve"> code developed from individual “modules".</w:t>
        </w:r>
      </w:ins>
      <w:ins w:id="407" w:author="Bambi C" w:date="2022-08-14T15:44:00Z">
        <w:r w:rsidR="002A0A84">
          <w:t xml:space="preserve"> Specifically, I think it would be helpful to see </w:t>
        </w:r>
        <w:r w:rsidR="00E604FF">
          <w:t>how variable val</w:t>
        </w:r>
      </w:ins>
      <w:ins w:id="408" w:author="Bambi C" w:date="2022-08-14T15:45:00Z">
        <w:r w:rsidR="00E604FF">
          <w:t>ues are passed into / returned between functions.</w:t>
        </w:r>
      </w:ins>
    </w:p>
    <w:p w14:paraId="4EDBDD25" w14:textId="3413391B" w:rsidR="003B183A" w:rsidRDefault="00105D3E" w:rsidP="00D67354">
      <w:pPr>
        <w:rPr>
          <w:ins w:id="409" w:author="Bambi C" w:date="2022-08-14T12:05:00Z"/>
        </w:rPr>
      </w:pPr>
      <w:ins w:id="410" w:author="Bambi C" w:date="2022-08-14T10:27:00Z">
        <w:r>
          <w:t xml:space="preserve">Overall, I </w:t>
        </w:r>
      </w:ins>
      <w:ins w:id="411" w:author="Bambi C" w:date="2022-08-14T12:08:00Z">
        <w:r w:rsidR="00A61BD1">
          <w:t>intend</w:t>
        </w:r>
      </w:ins>
      <w:ins w:id="412" w:author="Bambi C" w:date="2022-08-14T10:27:00Z">
        <w:r>
          <w:t xml:space="preserve"> to keep my code as “similar” to the starter script as possible </w:t>
        </w:r>
      </w:ins>
      <w:ins w:id="413" w:author="Bambi C" w:date="2022-08-14T10:28:00Z">
        <w:r w:rsidR="002A00B9">
          <w:t xml:space="preserve">for the purpose of: (1) reduce time spent on troubleshooting optional features, (2) improve comparability with </w:t>
        </w:r>
        <w:r w:rsidR="00D67354">
          <w:t>programs submitted by classmates.</w:t>
        </w:r>
      </w:ins>
    </w:p>
    <w:p w14:paraId="18CE2338" w14:textId="67ADFC50" w:rsidR="00194A0F" w:rsidDel="00DD0FB2" w:rsidRDefault="00194A0F">
      <w:pPr>
        <w:rPr>
          <w:del w:id="414" w:author="Bambi C" w:date="2022-08-14T12:06:00Z"/>
        </w:rPr>
        <w:pPrChange w:id="415" w:author="Bambi C" w:date="2022-08-14T10:28:00Z">
          <w:pPr>
            <w:shd w:val="clear" w:color="auto" w:fill="FFFF00"/>
          </w:pPr>
        </w:pPrChange>
      </w:pPr>
    </w:p>
    <w:p w14:paraId="6AE080BA" w14:textId="2E020BD4" w:rsidR="00216DE9" w:rsidRPr="00216DE9" w:rsidRDefault="00216DE9" w:rsidP="00BA272F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Table of Contents</w:t>
      </w:r>
      <w:r w:rsidRPr="000663EC">
        <w:fldChar w:fldCharType="end"/>
      </w:r>
      <w:r w:rsidRPr="000663EC">
        <w:t>]</w:t>
      </w:r>
    </w:p>
    <w:p w14:paraId="11409E85" w14:textId="116CC794" w:rsidR="00C268DE" w:rsidRDefault="003401C0" w:rsidP="00B22B01">
      <w:pPr>
        <w:pStyle w:val="Heading1"/>
      </w:pPr>
      <w:bookmarkStart w:id="416" w:name="_Toc111401770"/>
      <w:r>
        <w:t>My s</w:t>
      </w:r>
      <w:r w:rsidR="00057C0A">
        <w:t>ystem information</w:t>
      </w:r>
      <w:bookmarkEnd w:id="416"/>
    </w:p>
    <w:p w14:paraId="5BCDCC66" w14:textId="77777777" w:rsidR="00CC74EC" w:rsidRDefault="00254FB7" w:rsidP="00254FB7">
      <w:r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43154BAE" w:rsidR="0041059E" w:rsidRDefault="00057C0A" w:rsidP="000663EC">
      <w:pPr>
        <w:pStyle w:val="Heading2"/>
      </w:pPr>
      <w:bookmarkStart w:id="417" w:name="_Toc108273499"/>
      <w:bookmarkStart w:id="418" w:name="_Toc108274758"/>
      <w:bookmarkStart w:id="419" w:name="_Toc108277463"/>
      <w:bookmarkStart w:id="420" w:name="_Toc108277505"/>
      <w:bookmarkStart w:id="421" w:name="_Toc108277558"/>
      <w:bookmarkStart w:id="422" w:name="_Toc108277622"/>
      <w:bookmarkStart w:id="423" w:name="_Toc108277656"/>
      <w:bookmarkStart w:id="424" w:name="_Toc108277691"/>
      <w:bookmarkStart w:id="425" w:name="_Toc108277794"/>
      <w:bookmarkStart w:id="426" w:name="_Toc108278125"/>
      <w:bookmarkStart w:id="427" w:name="_Toc108281122"/>
      <w:bookmarkStart w:id="428" w:name="_Toc108284779"/>
      <w:bookmarkStart w:id="429" w:name="_Toc108540065"/>
      <w:bookmarkStart w:id="430" w:name="_Toc108540104"/>
      <w:bookmarkStart w:id="431" w:name="_Toc111401771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r>
        <w:t>Operating system (OS)</w:t>
      </w:r>
      <w:bookmarkEnd w:id="431"/>
    </w:p>
    <w:p w14:paraId="0F6EE501" w14:textId="77777777" w:rsidR="001B519B" w:rsidRDefault="001B519B" w:rsidP="001B519B">
      <w:pPr>
        <w:rPr>
          <w:ins w:id="432" w:author="Bambi C" w:date="2022-08-14T12:10:00Z"/>
        </w:rPr>
      </w:pPr>
      <w:ins w:id="433" w:author="Bambi C" w:date="2022-08-14T12:10:00Z">
        <w:r>
          <w:t>From the</w:t>
        </w:r>
        <w:r w:rsidRPr="00E0241F">
          <w:t xml:space="preserve"> Apple menu</w:t>
        </w:r>
        <w:r>
          <w:t xml:space="preserve">, top left corner of </w:t>
        </w:r>
        <w:r w:rsidRPr="00E0241F">
          <w:t>screen</w:t>
        </w:r>
        <w:r>
          <w:t xml:space="preserve">: </w:t>
        </w:r>
      </w:ins>
    </w:p>
    <w:p w14:paraId="2C54213E" w14:textId="77777777" w:rsidR="001B519B" w:rsidRDefault="001B519B" w:rsidP="001B519B">
      <w:pPr>
        <w:rPr>
          <w:ins w:id="434" w:author="Bambi C" w:date="2022-08-14T12:10:00Z"/>
        </w:rPr>
      </w:pPr>
      <w:ins w:id="435" w:author="Bambi C" w:date="2022-08-14T12:10:00Z">
        <w:r w:rsidRPr="00E0241F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t xml:space="preserve"> </w:t>
        </w:r>
        <w:r w:rsidRPr="00E0241F">
          <w:t>&gt; About This Mac</w:t>
        </w:r>
      </w:ins>
    </w:p>
    <w:p w14:paraId="328C251C" w14:textId="7F734A3B" w:rsidR="001B519B" w:rsidRDefault="001B519B" w:rsidP="001B519B">
      <w:pPr>
        <w:rPr>
          <w:ins w:id="436" w:author="Bambi C" w:date="2022-08-14T12:10:00Z"/>
          <w:b/>
          <w:bCs/>
        </w:rPr>
      </w:pPr>
      <w:ins w:id="437" w:author="Bambi C" w:date="2022-08-14T12:10:00Z">
        <w:r w:rsidRPr="00E0241F">
          <w:rPr>
            <w:b/>
            <w:bCs/>
          </w:rPr>
          <w:t>macOS Monterey version 12.</w:t>
        </w:r>
        <w:r w:rsidRPr="00570D20">
          <w:rPr>
            <w:b/>
            <w:bCs/>
          </w:rPr>
          <w:t>4</w:t>
        </w:r>
      </w:ins>
      <w:ins w:id="438" w:author="Bambi C" w:date="2022-08-14T12:19:00Z">
        <w:r w:rsidR="00570D20" w:rsidRPr="00570D20">
          <w:rPr>
            <w:rPrChange w:id="439" w:author="Bambi C" w:date="2022-08-14T12:19:00Z">
              <w:rPr>
                <w:b/>
                <w:bCs/>
              </w:rPr>
            </w:rPrChange>
          </w:rPr>
          <w:t xml:space="preserve"> (</w:t>
        </w:r>
      </w:ins>
      <w:ins w:id="440" w:author="Bambi C" w:date="2022-08-14T12:20:00Z">
        <w:r w:rsidR="00570D20">
          <w:fldChar w:fldCharType="begin"/>
        </w:r>
        <w:r w:rsidR="00570D20">
          <w:instrText xml:space="preserve"> REF _Ref111372029 \h </w:instrText>
        </w:r>
      </w:ins>
      <w:r w:rsidR="00570D20">
        <w:fldChar w:fldCharType="separate"/>
      </w:r>
      <w:ins w:id="441" w:author="Bambi C" w:date="2022-08-14T12:20:00Z">
        <w:r w:rsidR="00570D20">
          <w:t xml:space="preserve">Figure </w:t>
        </w:r>
        <w:r w:rsidR="00570D20">
          <w:rPr>
            <w:noProof/>
          </w:rPr>
          <w:t>1</w:t>
        </w:r>
        <w:r w:rsidR="00570D20">
          <w:fldChar w:fldCharType="end"/>
        </w:r>
      </w:ins>
      <w:ins w:id="442" w:author="Bambi C" w:date="2022-08-14T12:19:00Z">
        <w:r w:rsidR="00570D20" w:rsidRPr="00570D20">
          <w:rPr>
            <w:rPrChange w:id="443" w:author="Bambi C" w:date="2022-08-14T12:19:00Z">
              <w:rPr>
                <w:b/>
                <w:bCs/>
              </w:rPr>
            </w:rPrChange>
          </w:rPr>
          <w:t>)</w:t>
        </w:r>
      </w:ins>
    </w:p>
    <w:p w14:paraId="2383F75C" w14:textId="224F0C0F" w:rsidR="00B43797" w:rsidRDefault="00556983">
      <w:pPr>
        <w:keepNext/>
        <w:rPr>
          <w:ins w:id="444" w:author="Bambi C" w:date="2022-08-14T12:16:00Z"/>
        </w:rPr>
        <w:pPrChange w:id="445" w:author="Bambi C" w:date="2022-08-14T12:16:00Z">
          <w:pPr/>
        </w:pPrChange>
      </w:pPr>
      <w:ins w:id="446" w:author="Bambi C" w:date="2022-08-14T12:15:00Z">
        <w:r w:rsidRPr="00556983">
          <w:rPr>
            <w:b/>
            <w:bCs/>
            <w:noProof/>
          </w:rPr>
          <w:drawing>
            <wp:inline distT="0" distB="0" distL="0" distR="0" wp14:anchorId="6915D17F" wp14:editId="7F352D2D">
              <wp:extent cx="5486400" cy="320040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8"/>
                      <a:srcRect b="4110"/>
                      <a:stretch/>
                    </pic:blipFill>
                    <pic:spPr bwMode="auto">
                      <a:xfrm>
                        <a:off x="0" y="0"/>
                        <a:ext cx="5486400" cy="32004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6F56FD5" w14:textId="23C06DA6" w:rsidR="001B519B" w:rsidRPr="00E0241F" w:rsidRDefault="00B43797">
      <w:pPr>
        <w:pStyle w:val="Caption"/>
        <w:rPr>
          <w:ins w:id="447" w:author="Bambi C" w:date="2022-08-14T12:10:00Z"/>
        </w:rPr>
        <w:pPrChange w:id="448" w:author="Bambi C" w:date="2022-08-14T12:16:00Z">
          <w:pPr/>
        </w:pPrChange>
      </w:pPr>
      <w:bookmarkStart w:id="449" w:name="_Ref111372029"/>
      <w:bookmarkStart w:id="450" w:name="_Ref111372024"/>
      <w:ins w:id="451" w:author="Bambi C" w:date="2022-08-14T12:1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452" w:author="Bambi C" w:date="2022-08-14T12:52:00Z">
        <w:r w:rsidR="00A77FF4">
          <w:rPr>
            <w:noProof/>
          </w:rPr>
          <w:t>1</w:t>
        </w:r>
      </w:ins>
      <w:ins w:id="453" w:author="Bambi C" w:date="2022-08-14T12:16:00Z">
        <w:r>
          <w:fldChar w:fldCharType="end"/>
        </w:r>
        <w:bookmarkEnd w:id="449"/>
        <w:r>
          <w:t>. Screen capture of OS version</w:t>
        </w:r>
      </w:ins>
      <w:bookmarkEnd w:id="450"/>
    </w:p>
    <w:p w14:paraId="18676294" w14:textId="026C1437" w:rsidR="00BC2B9B" w:rsidRPr="000663EC" w:rsidDel="001B519B" w:rsidRDefault="00BC2B9B" w:rsidP="000663EC">
      <w:pPr>
        <w:rPr>
          <w:del w:id="454" w:author="Bambi C" w:date="2022-08-14T12:10:00Z"/>
          <w:b/>
          <w:bCs/>
        </w:rPr>
      </w:pPr>
      <w:del w:id="455" w:author="Bambi C" w:date="2022-08-14T12:10:00Z">
        <w:r w:rsidRPr="00BA272F" w:rsidDel="001B519B">
          <w:rPr>
            <w:b/>
            <w:bCs/>
            <w:highlight w:val="yellow"/>
          </w:rPr>
          <w:delText>macOS Monterey version 12.4</w:delText>
        </w:r>
        <w:r w:rsidR="00CD1063" w:rsidDel="001B519B">
          <w:rPr>
            <w:b/>
            <w:bCs/>
          </w:rPr>
          <w:delText xml:space="preserve"> - UPDATED</w:delText>
        </w:r>
      </w:del>
    </w:p>
    <w:p w14:paraId="3FD6D8CD" w14:textId="2A58101D" w:rsidR="00BC2B9B" w:rsidRPr="00687DC6" w:rsidDel="001B519B" w:rsidRDefault="008B572F" w:rsidP="000663EC">
      <w:pPr>
        <w:keepNext/>
        <w:rPr>
          <w:del w:id="456" w:author="Bambi C" w:date="2022-08-14T12:10:00Z"/>
          <w:i/>
          <w:iCs w:val="0"/>
        </w:rPr>
      </w:pPr>
      <w:del w:id="457" w:author="Bambi C" w:date="2022-08-14T12:10:00Z">
        <w:r w:rsidRPr="00687DC6" w:rsidDel="001B519B">
          <w:rPr>
            <w:i/>
            <w:iCs w:val="0"/>
          </w:rPr>
          <w:delText xml:space="preserve">For more information, refer to A01-RSar.docx </w:delText>
        </w:r>
        <w:r w:rsidR="00687DC6" w:rsidRPr="00687DC6" w:rsidDel="001B519B">
          <w:rPr>
            <w:i/>
            <w:iCs w:val="0"/>
          </w:rPr>
          <w:delText>–</w:delText>
        </w:r>
        <w:r w:rsidRPr="00687DC6" w:rsidDel="001B519B">
          <w:rPr>
            <w:i/>
            <w:iCs w:val="0"/>
          </w:rPr>
          <w:delText xml:space="preserve"> </w:delText>
        </w:r>
        <w:r w:rsidR="00687DC6" w:rsidRPr="00687DC6" w:rsidDel="001B519B">
          <w:rPr>
            <w:i/>
            <w:iCs w:val="0"/>
          </w:rPr>
          <w:delText>Section 3.1</w:delText>
        </w:r>
        <w:r w:rsidR="00575EE2" w:rsidDel="001B519B">
          <w:rPr>
            <w:i/>
            <w:iCs w:val="0"/>
          </w:rPr>
          <w:delText>.</w:delText>
        </w:r>
      </w:del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719990B" w14:textId="2957B73D" w:rsidR="0041059E" w:rsidRDefault="005B60D1" w:rsidP="000663EC">
      <w:pPr>
        <w:pStyle w:val="Heading2"/>
      </w:pPr>
      <w:bookmarkStart w:id="458" w:name="_Toc111401772"/>
      <w:r>
        <w:t>Console application</w:t>
      </w:r>
      <w:bookmarkEnd w:id="458"/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573F13FF" w:rsidR="00494783" w:rsidRDefault="00057C0A" w:rsidP="00494783">
      <w:pPr>
        <w:pStyle w:val="Heading2"/>
      </w:pPr>
      <w:bookmarkStart w:id="459" w:name="_Toc111401773"/>
      <w:r>
        <w:t>Shell</w:t>
      </w:r>
      <w:bookmarkEnd w:id="459"/>
    </w:p>
    <w:p w14:paraId="547608D4" w14:textId="631EDE00" w:rsidR="006500AD" w:rsidRPr="000663EC" w:rsidRDefault="006500AD" w:rsidP="006500AD">
      <w:pPr>
        <w:rPr>
          <w:b/>
          <w:bCs/>
        </w:rPr>
      </w:pPr>
      <w:r w:rsidRPr="000663EC">
        <w:rPr>
          <w:b/>
          <w:bCs/>
        </w:rPr>
        <w:t>zsh</w:t>
      </w:r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0F371D70" w:rsidR="00057C0A" w:rsidRDefault="00057C0A" w:rsidP="000663EC">
      <w:pPr>
        <w:pStyle w:val="Heading2"/>
      </w:pPr>
      <w:bookmarkStart w:id="460" w:name="_Toc111401774"/>
      <w:r>
        <w:t>Python</w:t>
      </w:r>
      <w:bookmarkEnd w:id="460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06FE102E" w:rsidR="00057C0A" w:rsidRDefault="00057C0A" w:rsidP="00057C0A">
      <w:pPr>
        <w:pStyle w:val="Heading2"/>
      </w:pPr>
      <w:bookmarkStart w:id="461" w:name="_Toc111401775"/>
      <w:r>
        <w:t>Integrated Development Environment (IDE)</w:t>
      </w:r>
      <w:bookmarkEnd w:id="461"/>
    </w:p>
    <w:p w14:paraId="252D2582" w14:textId="77777777" w:rsidR="00505F50" w:rsidRDefault="00505F50" w:rsidP="00505F50">
      <w:pPr>
        <w:rPr>
          <w:ins w:id="462" w:author="Bambi C" w:date="2022-08-14T12:18:00Z"/>
        </w:rPr>
      </w:pPr>
      <w:ins w:id="463" w:author="Bambi C" w:date="2022-08-14T12:18:00Z">
        <w:r>
          <w:t xml:space="preserve">Per instruction of Randal Root, using PyCharm </w:t>
        </w:r>
        <w:r w:rsidRPr="00965237">
          <w:t xml:space="preserve">Community Edition </w:t>
        </w:r>
        <w:r>
          <w:t>(CE) as default IDE for Module03. “Step 5.2 Create a new Project n PyCharm” (</w:t>
        </w:r>
        <w:r w:rsidRPr="000712D9">
          <w:t>Randall, R. _</w:t>
        </w:r>
        <w:r w:rsidRPr="00F24278">
          <w:t xml:space="preserve"> Assignment03_instructions</w:t>
        </w:r>
        <w:r w:rsidRPr="000712D9">
          <w:t>.docx, Self-published</w:t>
        </w:r>
        <w:r>
          <w:t>,</w:t>
        </w:r>
        <w:r w:rsidRPr="000712D9">
          <w:t xml:space="preserve"> 2019</w:t>
        </w:r>
        <w:r>
          <w:t>).</w:t>
        </w:r>
      </w:ins>
    </w:p>
    <w:p w14:paraId="5004AC84" w14:textId="77777777" w:rsidR="00505F50" w:rsidRDefault="00505F50" w:rsidP="00505F50">
      <w:pPr>
        <w:rPr>
          <w:ins w:id="464" w:author="Bambi C" w:date="2022-08-14T12:18:00Z"/>
        </w:rPr>
      </w:pPr>
      <w:ins w:id="465" w:author="Bambi C" w:date="2022-08-14T12:18:00Z">
        <w:r>
          <w:t>Download and install PyCharm CE for macOS from JetBrains:</w:t>
        </w:r>
      </w:ins>
    </w:p>
    <w:p w14:paraId="5E5B17F2" w14:textId="77777777" w:rsidR="00505F50" w:rsidRDefault="00505F50" w:rsidP="00505F50">
      <w:pPr>
        <w:rPr>
          <w:ins w:id="466" w:author="Bambi C" w:date="2022-08-14T12:18:00Z"/>
        </w:rPr>
      </w:pPr>
      <w:ins w:id="467" w:author="Bambi C" w:date="2022-08-14T12:18:00Z">
        <w:r>
          <w:fldChar w:fldCharType="begin"/>
        </w:r>
        <w:r>
          <w:instrText xml:space="preserve"> HYPERLINK "</w:instrText>
        </w:r>
        <w:r w:rsidRPr="00827462">
          <w:instrText>https://www.jetbrains.com/pycharm/download/#section=mac</w:instrText>
        </w:r>
        <w:r>
          <w:instrText xml:space="preserve">" </w:instrText>
        </w:r>
        <w:r>
          <w:fldChar w:fldCharType="separate"/>
        </w:r>
        <w:r w:rsidRPr="007C1D6A">
          <w:rPr>
            <w:rStyle w:val="Hyperlink"/>
          </w:rPr>
          <w:t>https://www.jetbrains.com/pycharm/download/#section=mac</w:t>
        </w:r>
        <w:r>
          <w:fldChar w:fldCharType="end"/>
        </w:r>
        <w:r>
          <w:t xml:space="preserve"> </w:t>
        </w:r>
      </w:ins>
    </w:p>
    <w:p w14:paraId="67B29081" w14:textId="77777777" w:rsidR="00505F50" w:rsidRDefault="00505F50" w:rsidP="00505F50">
      <w:pPr>
        <w:rPr>
          <w:ins w:id="468" w:author="Bambi C" w:date="2022-08-14T12:18:00Z"/>
        </w:rPr>
      </w:pPr>
      <w:ins w:id="469" w:author="Bambi C" w:date="2022-08-14T12:18:00Z">
        <w:r>
          <w:t>Open PyCharm</w:t>
        </w:r>
      </w:ins>
    </w:p>
    <w:p w14:paraId="485E8CCA" w14:textId="77777777" w:rsidR="00505F50" w:rsidRDefault="00505F50" w:rsidP="00505F50">
      <w:pPr>
        <w:rPr>
          <w:ins w:id="470" w:author="Bambi C" w:date="2022-08-14T12:18:00Z"/>
        </w:rPr>
      </w:pPr>
      <w:ins w:id="471" w:author="Bambi C" w:date="2022-08-14T12:18:00Z">
        <w:r>
          <w:t>From the PyCharm</w:t>
        </w:r>
        <w:r w:rsidRPr="00EB462D">
          <w:t xml:space="preserve"> menu</w:t>
        </w:r>
        <w:r>
          <w:t xml:space="preserve">, top left corner of </w:t>
        </w:r>
        <w:r w:rsidRPr="00EB462D">
          <w:t>screen</w:t>
        </w:r>
        <w:r>
          <w:t xml:space="preserve">: </w:t>
        </w:r>
      </w:ins>
    </w:p>
    <w:p w14:paraId="6E4BF8BF" w14:textId="77777777" w:rsidR="00505F50" w:rsidRDefault="00505F50" w:rsidP="00505F50">
      <w:pPr>
        <w:rPr>
          <w:ins w:id="472" w:author="Bambi C" w:date="2022-08-14T12:18:00Z"/>
        </w:rPr>
      </w:pPr>
      <w:ins w:id="473" w:author="Bambi C" w:date="2022-08-14T12:18:00Z">
        <w:r>
          <w:t>PyCharm &gt; About PyCharm</w:t>
        </w:r>
      </w:ins>
    </w:p>
    <w:p w14:paraId="7392AFA5" w14:textId="13727E4D" w:rsidR="00505F50" w:rsidRDefault="00505F50" w:rsidP="00505F50">
      <w:r>
        <w:rPr>
          <w:b/>
          <w:bCs/>
        </w:rPr>
        <w:t>PyCharm</w:t>
      </w:r>
      <w:r w:rsidRPr="003A238F">
        <w:rPr>
          <w:b/>
          <w:bCs/>
        </w:rPr>
        <w:t xml:space="preserve"> version </w:t>
      </w:r>
      <w:r>
        <w:rPr>
          <w:b/>
          <w:bCs/>
        </w:rPr>
        <w:t>2022.1.</w:t>
      </w:r>
      <w:r w:rsidR="00655001">
        <w:rPr>
          <w:b/>
          <w:bCs/>
        </w:rPr>
        <w:t>4</w:t>
      </w:r>
      <w:r>
        <w:rPr>
          <w:b/>
          <w:bCs/>
        </w:rPr>
        <w:t xml:space="preserve"> (Community Edition)</w:t>
      </w:r>
      <w:r w:rsidRPr="00E0241F">
        <w:t xml:space="preserve"> (</w:t>
      </w:r>
      <w:r w:rsidRPr="00F52218">
        <w:fldChar w:fldCharType="begin"/>
      </w:r>
      <w:r w:rsidRPr="00F52218">
        <w:instrText xml:space="preserve"> REF _Ref109673447 \h </w:instrText>
      </w:r>
      <w:r w:rsidRPr="00E0241F">
        <w:instrText xml:space="preserve"> \* MERGEFORMAT </w:instrText>
      </w:r>
      <w:r w:rsidRPr="00F52218">
        <w:fldChar w:fldCharType="separate"/>
      </w:r>
      <w:ins w:id="474" w:author="Bambi C" w:date="2022-08-14T12:20:00Z">
        <w:r w:rsidR="00717F94">
          <w:t xml:space="preserve">Figure </w:t>
        </w:r>
        <w:r w:rsidR="00717F94">
          <w:rPr>
            <w:noProof/>
          </w:rPr>
          <w:t>2</w:t>
        </w:r>
      </w:ins>
      <w:del w:id="475" w:author="Bambi C" w:date="2022-08-14T12:20:00Z">
        <w:r w:rsidRPr="00F52218" w:rsidDel="00717F94">
          <w:delText xml:space="preserve">Figure </w:delText>
        </w:r>
        <w:r w:rsidRPr="00F52218" w:rsidDel="00717F94">
          <w:rPr>
            <w:noProof/>
          </w:rPr>
          <w:delText>1</w:delText>
        </w:r>
      </w:del>
      <w:r w:rsidRPr="00F52218">
        <w:fldChar w:fldCharType="end"/>
      </w:r>
      <w:r w:rsidRPr="00E0241F">
        <w:t>)</w:t>
      </w:r>
    </w:p>
    <w:p w14:paraId="5D693B4F" w14:textId="7409962B" w:rsidR="00505F50" w:rsidRDefault="00655001" w:rsidP="00505F50">
      <w:pPr>
        <w:keepNext/>
        <w:rPr>
          <w:ins w:id="476" w:author="Bambi C" w:date="2022-08-14T12:18:00Z"/>
        </w:rPr>
      </w:pPr>
      <w:ins w:id="477" w:author="Bambi C" w:date="2022-08-14T12:19:00Z">
        <w:r w:rsidRPr="00655001">
          <w:rPr>
            <w:noProof/>
          </w:rPr>
          <w:drawing>
            <wp:inline distT="0" distB="0" distL="0" distR="0" wp14:anchorId="75BAD19D" wp14:editId="182AD8FD">
              <wp:extent cx="5486400" cy="3648456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6484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1534F8" w14:textId="5E8469A7" w:rsidR="00505F50" w:rsidRPr="005E4DC6" w:rsidRDefault="00505F50" w:rsidP="00505F50">
      <w:pPr>
        <w:pStyle w:val="Caption"/>
      </w:pPr>
      <w:bookmarkStart w:id="478" w:name="_Ref1096734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479" w:author="Bambi C" w:date="2022-08-14T12:52:00Z">
        <w:r w:rsidR="00A77FF4">
          <w:rPr>
            <w:noProof/>
          </w:rPr>
          <w:t>2</w:t>
        </w:r>
      </w:ins>
      <w:del w:id="480" w:author="Bambi C" w:date="2022-08-14T12:20:00Z">
        <w:r w:rsidDel="00570D20">
          <w:rPr>
            <w:noProof/>
          </w:rPr>
          <w:delText>1</w:delText>
        </w:r>
      </w:del>
      <w:r>
        <w:fldChar w:fldCharType="end"/>
      </w:r>
      <w:bookmarkEnd w:id="478"/>
      <w:r>
        <w:t>. Screen capture of PyCharm version</w:t>
      </w:r>
    </w:p>
    <w:p w14:paraId="76177098" w14:textId="74A35CE1" w:rsidR="00300A2C" w:rsidDel="00505F50" w:rsidRDefault="001872C9" w:rsidP="00300A2C">
      <w:pPr>
        <w:rPr>
          <w:del w:id="481" w:author="Bambi C" w:date="2022-08-14T12:18:00Z"/>
        </w:rPr>
      </w:pPr>
      <w:del w:id="482" w:author="Bambi C" w:date="2022-08-14T12:18:00Z">
        <w:r w:rsidRPr="00BA272F" w:rsidDel="00505F50">
          <w:rPr>
            <w:b/>
            <w:bCs/>
            <w:highlight w:val="yellow"/>
          </w:rPr>
          <w:delText>PyCharm</w:delText>
        </w:r>
        <w:r w:rsidR="00300A2C" w:rsidRPr="00BA272F" w:rsidDel="00505F50">
          <w:rPr>
            <w:b/>
            <w:bCs/>
            <w:highlight w:val="yellow"/>
          </w:rPr>
          <w:delText xml:space="preserve"> version </w:delText>
        </w:r>
        <w:r w:rsidRPr="00BA272F" w:rsidDel="00505F50">
          <w:rPr>
            <w:b/>
            <w:bCs/>
            <w:highlight w:val="yellow"/>
          </w:rPr>
          <w:delText>2022.1.3 (Community Edition)</w:delText>
        </w:r>
        <w:r w:rsidR="00CD1063" w:rsidDel="00505F50">
          <w:rPr>
            <w:b/>
            <w:bCs/>
          </w:rPr>
          <w:delText xml:space="preserve"> - UPDATED</w:delText>
        </w:r>
      </w:del>
    </w:p>
    <w:p w14:paraId="568891C1" w14:textId="2683B114" w:rsidR="00E7704E" w:rsidRPr="009E33F3" w:rsidDel="00505F50" w:rsidRDefault="00575EE2" w:rsidP="009E33F3">
      <w:pPr>
        <w:keepNext/>
        <w:rPr>
          <w:del w:id="483" w:author="Bambi C" w:date="2022-08-14T12:18:00Z"/>
          <w:i/>
          <w:iCs w:val="0"/>
        </w:rPr>
      </w:pPr>
      <w:del w:id="484" w:author="Bambi C" w:date="2022-08-14T12:18:00Z">
        <w:r w:rsidRPr="00687DC6" w:rsidDel="00505F50">
          <w:rPr>
            <w:i/>
            <w:iCs w:val="0"/>
          </w:rPr>
          <w:delText>For more information, refer to A0</w:delText>
        </w:r>
        <w:r w:rsidDel="00505F50">
          <w:rPr>
            <w:i/>
            <w:iCs w:val="0"/>
          </w:rPr>
          <w:delText>3</w:delText>
        </w:r>
        <w:r w:rsidRPr="00687DC6" w:rsidDel="00505F50">
          <w:rPr>
            <w:i/>
            <w:iCs w:val="0"/>
          </w:rPr>
          <w:delText>-RSar.docx – Section 3.</w:delText>
        </w:r>
        <w:r w:rsidDel="00505F50">
          <w:rPr>
            <w:i/>
            <w:iCs w:val="0"/>
          </w:rPr>
          <w:delText>5.</w:delText>
        </w:r>
      </w:del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06A2E24" w14:textId="0B706FA3" w:rsidR="00B66B2A" w:rsidRDefault="00B66B2A" w:rsidP="000663EC">
      <w:pPr>
        <w:pStyle w:val="Heading2"/>
      </w:pPr>
      <w:bookmarkStart w:id="485" w:name="_Ref108280691"/>
      <w:bookmarkStart w:id="486" w:name="_Ref108280814"/>
      <w:bookmarkStart w:id="487" w:name="_Ref108280823"/>
      <w:bookmarkStart w:id="488" w:name="_Toc111401776"/>
      <w:r>
        <w:t>Directory / File path</w:t>
      </w:r>
      <w:bookmarkEnd w:id="485"/>
      <w:bookmarkEnd w:id="486"/>
      <w:bookmarkEnd w:id="487"/>
      <w:bookmarkEnd w:id="488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5A07BD14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r w:rsidR="00461E4C">
        <w:t>5</w:t>
      </w:r>
      <w:r w:rsidR="005F4879" w:rsidRPr="009E33F3">
        <w:t xml:space="preserve"> working folder. </w:t>
      </w:r>
    </w:p>
    <w:p w14:paraId="0436D776" w14:textId="6EF2A716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ins w:id="489" w:author="Bambi C" w:date="2022-08-14T12:28:00Z">
        <w:r w:rsidR="00053F74" w:rsidRPr="009A09FD">
          <w:t xml:space="preserve">Figure </w:t>
        </w:r>
        <w:r w:rsidR="00053F74">
          <w:rPr>
            <w:noProof/>
          </w:rPr>
          <w:t>3</w:t>
        </w:r>
      </w:ins>
      <w:del w:id="490" w:author="Bambi C" w:date="2022-08-14T12:28:00Z">
        <w:r w:rsidR="00C16B8D" w:rsidRPr="009A09FD" w:rsidDel="00053F74">
          <w:delText xml:space="preserve">Figure </w:delText>
        </w:r>
        <w:r w:rsidR="00C16B8D" w:rsidDel="00053F74">
          <w:rPr>
            <w:noProof/>
          </w:rPr>
          <w:delText>1</w:delText>
        </w:r>
      </w:del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036A0D" w:rsidRPr="009A09FD" w14:paraId="42D2D9DD" w14:textId="77777777" w:rsidTr="009E33F3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35322D" w14:textId="1BA67A6F" w:rsidR="00036A0D" w:rsidRPr="009E33F3" w:rsidRDefault="00DD7D7F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cd documents/_pythonclass/</w:t>
            </w:r>
            <w:del w:id="491" w:author="Bambi C" w:date="2022-08-14T12:28:00Z">
              <w:r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module0</w:delText>
              </w:r>
              <w:r w:rsidR="0042189F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5</w:delText>
              </w:r>
            </w:del>
            <w:ins w:id="492" w:author="Bambi C" w:date="2022-08-14T12:28:00Z">
              <w:r w:rsidR="00053F74" w:rsidRPr="009E33F3">
                <w:rPr>
                  <w:rFonts w:ascii="Consolas" w:hAnsi="Consolas" w:cs="Consolas"/>
                  <w:iCs w:val="0"/>
                  <w:color w:val="000000" w:themeColor="text1"/>
                </w:rPr>
                <w:t>module0</w:t>
              </w:r>
              <w:r w:rsidR="00053F74">
                <w:rPr>
                  <w:rFonts w:ascii="Consolas" w:hAnsi="Consolas" w:cs="Consolas"/>
                  <w:iCs w:val="0"/>
                  <w:color w:val="000000" w:themeColor="text1"/>
                </w:rPr>
                <w:t>6</w:t>
              </w:r>
            </w:ins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</w:t>
            </w:r>
            <w:del w:id="493" w:author="Bambi C" w:date="2022-08-14T12:28:00Z">
              <w:r w:rsidR="00322880"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a</w:delText>
              </w:r>
              <w:r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0</w:delText>
              </w:r>
              <w:r w:rsidR="00461E4C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5</w:delText>
              </w:r>
              <w:r w:rsidR="00322880"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rs</w:delText>
              </w:r>
              <w:r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arabia</w:delText>
              </w:r>
            </w:del>
            <w:ins w:id="494" w:author="Bambi C" w:date="2022-08-14T12:28:00Z">
              <w:r w:rsidR="00053F74" w:rsidRPr="009E33F3">
                <w:rPr>
                  <w:rFonts w:ascii="Consolas" w:hAnsi="Consolas" w:cs="Consolas"/>
                  <w:iCs w:val="0"/>
                  <w:color w:val="000000" w:themeColor="text1"/>
                </w:rPr>
                <w:t>a0</w:t>
              </w:r>
              <w:r w:rsidR="00053F74">
                <w:rPr>
                  <w:rFonts w:ascii="Consolas" w:hAnsi="Consolas" w:cs="Consolas"/>
                  <w:iCs w:val="0"/>
                  <w:color w:val="000000" w:themeColor="text1"/>
                </w:rPr>
                <w:t>6</w:t>
              </w:r>
              <w:r w:rsidR="00053F74" w:rsidRPr="009E33F3">
                <w:rPr>
                  <w:rFonts w:ascii="Consolas" w:hAnsi="Consolas" w:cs="Consolas"/>
                  <w:iCs w:val="0"/>
                  <w:color w:val="000000" w:themeColor="text1"/>
                </w:rPr>
                <w:t>rsarabia</w:t>
              </w:r>
            </w:ins>
          </w:p>
        </w:tc>
      </w:tr>
    </w:tbl>
    <w:p w14:paraId="3D19BEA4" w14:textId="660D3283" w:rsidR="00760DD7" w:rsidRPr="009A09FD" w:rsidRDefault="00DD7D7F" w:rsidP="000663EC">
      <w:pPr>
        <w:pStyle w:val="Caption"/>
      </w:pPr>
      <w:bookmarkStart w:id="495" w:name="_Ref109673086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496" w:author="Bambi C" w:date="2022-08-14T12:52:00Z">
        <w:r w:rsidR="00A77FF4">
          <w:rPr>
            <w:noProof/>
          </w:rPr>
          <w:t>3</w:t>
        </w:r>
      </w:ins>
      <w:del w:id="497" w:author="Bambi C" w:date="2022-08-14T12:16:00Z">
        <w:r w:rsidR="008E6F01" w:rsidDel="00B43797">
          <w:rPr>
            <w:noProof/>
          </w:rPr>
          <w:delText>1</w:delText>
        </w:r>
      </w:del>
      <w:r w:rsidR="00DE6474">
        <w:rPr>
          <w:noProof/>
        </w:rPr>
        <w:fldChar w:fldCharType="end"/>
      </w:r>
      <w:bookmarkEnd w:id="495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14CBF441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del w:id="498" w:author="Bambi C" w:date="2022-08-14T12:29:00Z">
        <w:r w:rsidR="009557CE" w:rsidRPr="009E33F3" w:rsidDel="00053F74">
          <w:delText>as</w:delText>
        </w:r>
        <w:r w:rsidR="00C510B0" w:rsidRPr="009E33F3" w:rsidDel="00053F74">
          <w:delText xml:space="preserve"> </w:delText>
        </w:r>
      </w:del>
      <w:ins w:id="499" w:author="Bambi C" w:date="2022-08-14T12:29:00Z">
        <w:r w:rsidR="00053F74">
          <w:t>for</w:t>
        </w:r>
        <w:r w:rsidR="00053F74" w:rsidRPr="009E33F3">
          <w:t xml:space="preserve"> </w:t>
        </w:r>
      </w:ins>
      <w:r w:rsidR="00C510B0" w:rsidRPr="009E33F3">
        <w:t>Assignment0</w:t>
      </w:r>
      <w:ins w:id="500" w:author="Bambi C" w:date="2022-08-14T12:28:00Z">
        <w:r w:rsidR="00053F74">
          <w:t>6</w:t>
        </w:r>
      </w:ins>
      <w:del w:id="501" w:author="Bambi C" w:date="2022-08-14T12:28:00Z">
        <w:r w:rsidR="009D389E" w:rsidDel="00053F74">
          <w:delText>5</w:delText>
        </w:r>
      </w:del>
      <w:r w:rsidR="00C510B0" w:rsidRPr="009E33F3">
        <w:t>.</w:t>
      </w:r>
    </w:p>
    <w:p w14:paraId="0A76D119" w14:textId="7D141E9E" w:rsidR="00E63666" w:rsidRPr="009E33F3" w:rsidRDefault="00E63666" w:rsidP="00E63666">
      <w:r w:rsidRPr="009E33F3"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>(</w:t>
      </w:r>
      <w:del w:id="502" w:author="Bambi C" w:date="2022-08-14T12:23:00Z">
        <w:r w:rsidR="00EE2244" w:rsidRPr="00F52218" w:rsidDel="00FF6F87">
          <w:delText xml:space="preserve">see </w:delText>
        </w:r>
      </w:del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ins w:id="503" w:author="Bambi C" w:date="2022-08-14T12:28:00Z">
        <w:r w:rsidR="00053F74" w:rsidRPr="009A09FD">
          <w:t xml:space="preserve">Figure </w:t>
        </w:r>
        <w:r w:rsidR="00053F74">
          <w:rPr>
            <w:noProof/>
          </w:rPr>
          <w:t>4</w:t>
        </w:r>
      </w:ins>
      <w:del w:id="504" w:author="Bambi C" w:date="2022-08-14T12:28:00Z">
        <w:r w:rsidR="005414BF" w:rsidRPr="009A09FD" w:rsidDel="00053F74">
          <w:delText xml:space="preserve">Figure </w:delText>
        </w:r>
        <w:r w:rsidR="005414BF" w:rsidDel="00053F74">
          <w:rPr>
            <w:noProof/>
          </w:rPr>
          <w:delText>2</w:delText>
        </w:r>
      </w:del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9A09FD" w:rsidRPr="009A09FD" w14:paraId="40904342" w14:textId="77777777" w:rsidTr="000174BD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pwd</w:t>
            </w:r>
          </w:p>
        </w:tc>
      </w:tr>
    </w:tbl>
    <w:p w14:paraId="7971221D" w14:textId="1775EFB1" w:rsidR="00E63666" w:rsidRDefault="00E63666" w:rsidP="00E63666">
      <w:pPr>
        <w:pStyle w:val="Caption"/>
      </w:pPr>
      <w:bookmarkStart w:id="505" w:name="_Ref109673235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06" w:author="Bambi C" w:date="2022-08-14T12:52:00Z">
        <w:r w:rsidR="00A77FF4">
          <w:rPr>
            <w:noProof/>
          </w:rPr>
          <w:t>4</w:t>
        </w:r>
      </w:ins>
      <w:del w:id="507" w:author="Bambi C" w:date="2022-08-14T12:16:00Z">
        <w:r w:rsidR="008E6F01" w:rsidDel="00B43797">
          <w:rPr>
            <w:noProof/>
          </w:rPr>
          <w:delText>2</w:delText>
        </w:r>
      </w:del>
      <w:r w:rsidR="00DE6474">
        <w:rPr>
          <w:noProof/>
        </w:rPr>
        <w:fldChar w:fldCharType="end"/>
      </w:r>
      <w:bookmarkEnd w:id="505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0CF21B0B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ins w:id="508" w:author="Bambi C" w:date="2022-08-14T12:29:00Z">
        <w:r w:rsidR="00995D3C" w:rsidRPr="009A09FD">
          <w:t xml:space="preserve">Figure </w:t>
        </w:r>
        <w:r w:rsidR="00995D3C">
          <w:rPr>
            <w:noProof/>
          </w:rPr>
          <w:t>5</w:t>
        </w:r>
      </w:ins>
      <w:del w:id="509" w:author="Bambi C" w:date="2022-08-14T12:29:00Z">
        <w:r w:rsidRPr="009A09FD" w:rsidDel="00995D3C">
          <w:delText xml:space="preserve">Figure </w:delText>
        </w:r>
        <w:r w:rsidDel="00995D3C">
          <w:rPr>
            <w:noProof/>
          </w:rPr>
          <w:delText>3</w:delText>
        </w:r>
      </w:del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2510F1" w:rsidRPr="009A09FD" w14:paraId="47EBA60F" w14:textId="77777777" w:rsidTr="00BB3E5B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31B5C6F9" w:rsidR="002510F1" w:rsidRPr="002510F1" w:rsidRDefault="002510F1" w:rsidP="002510F1">
      <w:pPr>
        <w:pStyle w:val="Caption"/>
      </w:pPr>
      <w:bookmarkStart w:id="510" w:name="_Ref110347902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11" w:author="Bambi C" w:date="2022-08-14T12:52:00Z">
        <w:r w:rsidR="00A77FF4">
          <w:rPr>
            <w:noProof/>
          </w:rPr>
          <w:t>5</w:t>
        </w:r>
      </w:ins>
      <w:del w:id="512" w:author="Bambi C" w:date="2022-08-14T12:16:00Z">
        <w:r w:rsidR="008E6F01" w:rsidDel="00B43797">
          <w:rPr>
            <w:noProof/>
          </w:rPr>
          <w:delText>3</w:delText>
        </w:r>
      </w:del>
      <w:r w:rsidR="00DE6474">
        <w:rPr>
          <w:noProof/>
        </w:rPr>
        <w:fldChar w:fldCharType="end"/>
      </w:r>
      <w:bookmarkEnd w:id="510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234F4F9B" w:rsidR="00A435E6" w:rsidRPr="00A435E6" w:rsidRDefault="00A435E6" w:rsidP="0023328C">
      <w:r w:rsidRPr="00EA30A9">
        <w:rPr>
          <w:b/>
          <w:bCs/>
        </w:rPr>
        <w:t>/Users/rex/</w:t>
      </w:r>
      <w:r>
        <w:rPr>
          <w:b/>
          <w:bCs/>
        </w:rPr>
        <w:t>D</w:t>
      </w:r>
      <w:r w:rsidRPr="00EA30A9">
        <w:rPr>
          <w:b/>
          <w:bCs/>
        </w:rPr>
        <w:t>ocuments/_</w:t>
      </w:r>
      <w:r>
        <w:rPr>
          <w:b/>
          <w:bCs/>
        </w:rPr>
        <w:t>P</w:t>
      </w:r>
      <w:r w:rsidRPr="00EA30A9">
        <w:rPr>
          <w:b/>
          <w:bCs/>
        </w:rPr>
        <w:t>ython</w:t>
      </w:r>
      <w:r>
        <w:rPr>
          <w:b/>
          <w:bCs/>
        </w:rPr>
        <w:t>C</w:t>
      </w:r>
      <w:r w:rsidRPr="00EA30A9">
        <w:rPr>
          <w:b/>
          <w:bCs/>
        </w:rPr>
        <w:t>lass/</w:t>
      </w:r>
      <w:r w:rsidR="004D02FC">
        <w:rPr>
          <w:b/>
          <w:bCs/>
        </w:rPr>
        <w:t>M</w:t>
      </w:r>
      <w:r w:rsidRPr="00EA30A9">
        <w:rPr>
          <w:b/>
          <w:bCs/>
        </w:rPr>
        <w:t>odule0</w:t>
      </w:r>
      <w:r w:rsidR="006D7BDE">
        <w:rPr>
          <w:b/>
          <w:bCs/>
        </w:rPr>
        <w:t>6</w:t>
      </w:r>
      <w:r w:rsidRPr="00EA30A9">
        <w:rPr>
          <w:b/>
          <w:bCs/>
        </w:rPr>
        <w:t>/</w:t>
      </w:r>
      <w:r>
        <w:rPr>
          <w:b/>
          <w:bCs/>
        </w:rPr>
        <w:t>A</w:t>
      </w:r>
      <w:r w:rsidRPr="00EA30A9">
        <w:rPr>
          <w:b/>
          <w:bCs/>
        </w:rPr>
        <w:t>0</w:t>
      </w:r>
      <w:r w:rsidR="006D7BDE">
        <w:rPr>
          <w:b/>
          <w:bCs/>
        </w:rPr>
        <w:t>6</w:t>
      </w:r>
      <w:r>
        <w:rPr>
          <w:b/>
          <w:bCs/>
        </w:rPr>
        <w:t>R</w:t>
      </w:r>
      <w:r w:rsidR="00322880">
        <w:rPr>
          <w:b/>
          <w:bCs/>
        </w:rPr>
        <w:t>S</w:t>
      </w:r>
      <w:r w:rsidRPr="00EA30A9">
        <w:rPr>
          <w:b/>
          <w:bCs/>
        </w:rPr>
        <w:t>arabia</w:t>
      </w:r>
      <w:r w:rsidR="006E7BEB">
        <w:rPr>
          <w:b/>
          <w:bCs/>
        </w:rPr>
        <w:t xml:space="preserve"> </w:t>
      </w:r>
      <w:r w:rsidR="006E7BEB" w:rsidRPr="006E7BEB">
        <w:t>(</w:t>
      </w:r>
      <w:del w:id="513" w:author="Bambi C" w:date="2022-08-14T12:23:00Z">
        <w:r w:rsidR="00D40210" w:rsidDel="00FF6F87">
          <w:delText>see</w:delText>
        </w:r>
        <w:r w:rsidR="00D35E9F" w:rsidDel="00FF6F87">
          <w:delText xml:space="preserve"> </w:delText>
        </w:r>
      </w:del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514" w:author="Bambi C" w:date="2022-08-14T12:29:00Z">
        <w:r w:rsidR="00995D3C">
          <w:t xml:space="preserve">Figure </w:t>
        </w:r>
        <w:r w:rsidR="00995D3C">
          <w:rPr>
            <w:noProof/>
          </w:rPr>
          <w:t>6</w:t>
        </w:r>
      </w:ins>
      <w:del w:id="515" w:author="Bambi C" w:date="2022-08-14T12:29:00Z">
        <w:r w:rsidR="00396058" w:rsidDel="00995D3C">
          <w:delText xml:space="preserve">Figure </w:delText>
        </w:r>
        <w:r w:rsidR="00396058" w:rsidDel="00995D3C">
          <w:rPr>
            <w:noProof/>
          </w:rPr>
          <w:delText>4</w:delText>
        </w:r>
      </w:del>
      <w:r w:rsidR="00D35E9F">
        <w:fldChar w:fldCharType="end"/>
      </w:r>
      <w:r w:rsidR="006E7BEB" w:rsidRPr="00F52218">
        <w:t>)</w:t>
      </w:r>
    </w:p>
    <w:p w14:paraId="4A3721A7" w14:textId="2C994339" w:rsidR="00396058" w:rsidRPr="00396058" w:rsidRDefault="0023328C">
      <w:pPr>
        <w:pPrChange w:id="516" w:author="Bambi C" w:date="2022-08-14T12:25:00Z">
          <w:pPr>
            <w:shd w:val="clear" w:color="auto" w:fill="FFFF00"/>
          </w:pPr>
        </w:pPrChange>
      </w:pPr>
      <w:ins w:id="517" w:author="Bambi C" w:date="2022-08-14T12:24:00Z">
        <w:r w:rsidRPr="0023328C">
          <w:rPr>
            <w:noProof/>
          </w:rPr>
          <w:drawing>
            <wp:inline distT="0" distB="0" distL="0" distR="0" wp14:anchorId="5A65BD8F" wp14:editId="63DB1275">
              <wp:extent cx="5486400" cy="3310128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101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3AA04C3" w14:textId="1B06D847" w:rsidR="00FB2A35" w:rsidRDefault="00FB2A35" w:rsidP="00995D3C">
      <w:pPr>
        <w:pStyle w:val="Caption"/>
      </w:pPr>
      <w:bookmarkStart w:id="518" w:name="_Ref110342562"/>
      <w:bookmarkStart w:id="519" w:name="_Ref110346026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20" w:author="Bambi C" w:date="2022-08-14T12:52:00Z">
        <w:r w:rsidR="00A77FF4">
          <w:rPr>
            <w:noProof/>
          </w:rPr>
          <w:t>6</w:t>
        </w:r>
      </w:ins>
      <w:del w:id="521" w:author="Bambi C" w:date="2022-08-14T12:16:00Z">
        <w:r w:rsidR="008E6F01" w:rsidDel="00B43797">
          <w:rPr>
            <w:noProof/>
          </w:rPr>
          <w:delText>4</w:delText>
        </w:r>
      </w:del>
      <w:r w:rsidR="00DE6474">
        <w:rPr>
          <w:noProof/>
        </w:rPr>
        <w:fldChar w:fldCharType="end"/>
      </w:r>
      <w:bookmarkEnd w:id="518"/>
      <w:r>
        <w:t xml:space="preserve">. </w:t>
      </w:r>
      <w:r w:rsidR="00633E47">
        <w:t xml:space="preserve">Screen capture of assignment directory and </w:t>
      </w:r>
      <w:bookmarkEnd w:id="519"/>
      <w:r w:rsidR="002510F1">
        <w:t>contents</w:t>
      </w:r>
    </w:p>
    <w:p w14:paraId="42EA2601" w14:textId="2735CAE1" w:rsidR="00A55E4F" w:rsidDel="008D2036" w:rsidRDefault="00A55E4F" w:rsidP="0023328C">
      <w:pPr>
        <w:rPr>
          <w:del w:id="522" w:author="Bambi C" w:date="2022-08-14T12:30:00Z"/>
        </w:rPr>
      </w:pPr>
      <w:bookmarkStart w:id="523" w:name="_Ref109672845"/>
      <w:del w:id="524" w:author="Bambi C" w:date="2022-08-14T12:30:00Z">
        <w:r w:rsidDel="008D2036">
          <w:delText xml:space="preserve">Not seen in program files (see </w:delText>
        </w:r>
        <w:r w:rsidDel="008D2036">
          <w:fldChar w:fldCharType="begin"/>
        </w:r>
        <w:r w:rsidDel="008D2036">
          <w:delInstrText xml:space="preserve"> REF _Ref110342562 \h </w:delInstrText>
        </w:r>
        <w:r w:rsidR="0023328C" w:rsidDel="008D2036">
          <w:delInstrText xml:space="preserve"> \* MERGEFORMAT </w:delInstrText>
        </w:r>
        <w:r w:rsidDel="008D2036">
          <w:fldChar w:fldCharType="separate"/>
        </w:r>
        <w:r w:rsidR="00E32172" w:rsidDel="008D2036">
          <w:delText xml:space="preserve">Figure </w:delText>
        </w:r>
        <w:r w:rsidR="00E32172" w:rsidDel="008D2036">
          <w:rPr>
            <w:noProof/>
          </w:rPr>
          <w:delText>4</w:delText>
        </w:r>
        <w:r w:rsidDel="008D2036">
          <w:fldChar w:fldCharType="end"/>
        </w:r>
        <w:r w:rsidDel="008D2036">
          <w:delText xml:space="preserve">) are the other Python (.py) files to serve as intermediary development pipelines (one for each major component of the final program file: menu, add, display, and save) allowing independent development and testing actions without interfering with other modules. </w:delText>
        </w:r>
        <w:r w:rsidR="00A5677A" w:rsidDel="008D2036">
          <w:delText xml:space="preserve">For more information, see Section </w:delText>
        </w:r>
        <w:r w:rsidR="00533879" w:rsidDel="008D2036">
          <w:fldChar w:fldCharType="begin"/>
        </w:r>
        <w:r w:rsidR="00533879" w:rsidDel="008D2036">
          <w:delInstrText xml:space="preserve"> REF _Ref110346343 \w \h </w:delInstrText>
        </w:r>
        <w:r w:rsidR="00533879" w:rsidDel="008D2036">
          <w:fldChar w:fldCharType="separate"/>
        </w:r>
        <w:r w:rsidR="00E32172" w:rsidDel="008D2036">
          <w:delText>4.2.2</w:delText>
        </w:r>
        <w:r w:rsidR="00533879" w:rsidDel="008D2036">
          <w:fldChar w:fldCharType="end"/>
        </w:r>
        <w:r w:rsidR="00533879" w:rsidDel="008D2036">
          <w:delText xml:space="preserve"> (</w:delText>
        </w:r>
        <w:r w:rsidR="00533879" w:rsidDel="008D2036">
          <w:fldChar w:fldCharType="begin"/>
        </w:r>
        <w:r w:rsidR="00533879" w:rsidDel="008D2036">
          <w:delInstrText xml:space="preserve"> REF _Ref110346350 \h </w:delInstrText>
        </w:r>
        <w:r w:rsidR="00533879" w:rsidDel="008D2036">
          <w:fldChar w:fldCharType="separate"/>
        </w:r>
        <w:r w:rsidR="00E32172" w:rsidRPr="00531109" w:rsidDel="008D2036">
          <w:delText>Program architecture</w:delText>
        </w:r>
        <w:r w:rsidR="00533879" w:rsidDel="008D2036">
          <w:fldChar w:fldCharType="end"/>
        </w:r>
        <w:r w:rsidR="00533879" w:rsidDel="008D2036">
          <w:delText>)</w:delText>
        </w:r>
        <w:r w:rsidR="00A5677A" w:rsidDel="008D2036">
          <w:delText>.</w:delText>
        </w:r>
      </w:del>
    </w:p>
    <w:p w14:paraId="4619D815" w14:textId="53992360" w:rsidR="00FB2A35" w:rsidRDefault="00FB2A35" w:rsidP="00FB2A35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179E0FBC" w14:textId="61D9AE71" w:rsidR="0041059E" w:rsidRPr="0041059E" w:rsidRDefault="00F35D17" w:rsidP="000663EC">
      <w:pPr>
        <w:pStyle w:val="Heading1"/>
      </w:pPr>
      <w:bookmarkStart w:id="525" w:name="_Toc110340953"/>
      <w:bookmarkStart w:id="526" w:name="_Toc110341102"/>
      <w:bookmarkStart w:id="527" w:name="_Toc110341171"/>
      <w:bookmarkStart w:id="528" w:name="_Toc110341241"/>
      <w:bookmarkStart w:id="529" w:name="_Toc110349522"/>
      <w:bookmarkStart w:id="530" w:name="_Toc110349609"/>
      <w:bookmarkStart w:id="531" w:name="_Toc110350296"/>
      <w:bookmarkStart w:id="532" w:name="_Toc110380170"/>
      <w:bookmarkStart w:id="533" w:name="_Toc110340954"/>
      <w:bookmarkStart w:id="534" w:name="_Toc110341103"/>
      <w:bookmarkStart w:id="535" w:name="_Toc110341172"/>
      <w:bookmarkStart w:id="536" w:name="_Toc110341242"/>
      <w:bookmarkStart w:id="537" w:name="_Toc110349523"/>
      <w:bookmarkStart w:id="538" w:name="_Toc110349610"/>
      <w:bookmarkStart w:id="539" w:name="_Toc110350297"/>
      <w:bookmarkStart w:id="540" w:name="_Toc110380171"/>
      <w:bookmarkStart w:id="541" w:name="_Toc110340955"/>
      <w:bookmarkStart w:id="542" w:name="_Toc110341104"/>
      <w:bookmarkStart w:id="543" w:name="_Toc110341173"/>
      <w:bookmarkStart w:id="544" w:name="_Toc110341243"/>
      <w:bookmarkStart w:id="545" w:name="_Toc110349524"/>
      <w:bookmarkStart w:id="546" w:name="_Toc110349611"/>
      <w:bookmarkStart w:id="547" w:name="_Toc110350298"/>
      <w:bookmarkStart w:id="548" w:name="_Toc110380172"/>
      <w:bookmarkStart w:id="549" w:name="_Toc110340956"/>
      <w:bookmarkStart w:id="550" w:name="_Toc110341105"/>
      <w:bookmarkStart w:id="551" w:name="_Toc110341174"/>
      <w:bookmarkStart w:id="552" w:name="_Toc110341244"/>
      <w:bookmarkStart w:id="553" w:name="_Toc110349525"/>
      <w:bookmarkStart w:id="554" w:name="_Toc110349612"/>
      <w:bookmarkStart w:id="555" w:name="_Toc110350299"/>
      <w:bookmarkStart w:id="556" w:name="_Toc110380173"/>
      <w:bookmarkStart w:id="557" w:name="_Toc110340957"/>
      <w:bookmarkStart w:id="558" w:name="_Toc110341106"/>
      <w:bookmarkStart w:id="559" w:name="_Toc110341175"/>
      <w:bookmarkStart w:id="560" w:name="_Toc110341245"/>
      <w:bookmarkStart w:id="561" w:name="_Toc110349526"/>
      <w:bookmarkStart w:id="562" w:name="_Toc110349613"/>
      <w:bookmarkStart w:id="563" w:name="_Toc110350300"/>
      <w:bookmarkStart w:id="564" w:name="_Toc110380174"/>
      <w:bookmarkStart w:id="565" w:name="_Toc111401777"/>
      <w:bookmarkEnd w:id="523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r>
        <w:t>Module assignment</w:t>
      </w:r>
      <w:bookmarkEnd w:id="565"/>
    </w:p>
    <w:p w14:paraId="4BDF332D" w14:textId="1EB20065" w:rsidR="00B22B01" w:rsidRDefault="00B22B01" w:rsidP="00B22B01">
      <w:pPr>
        <w:pStyle w:val="Heading2"/>
      </w:pPr>
      <w:bookmarkStart w:id="566" w:name="_Ref109746391"/>
      <w:bookmarkStart w:id="567" w:name="_Ref109746398"/>
      <w:bookmarkStart w:id="568" w:name="_Toc111401778"/>
      <w:r>
        <w:t>Requirements</w:t>
      </w:r>
      <w:bookmarkEnd w:id="566"/>
      <w:bookmarkEnd w:id="567"/>
      <w:bookmarkEnd w:id="568"/>
    </w:p>
    <w:p w14:paraId="653A8428" w14:textId="150757EB" w:rsidR="0068084C" w:rsidRDefault="0068084C">
      <w:pPr>
        <w:rPr>
          <w:ins w:id="569" w:author="Bambi C" w:date="2022-08-14T12:34:00Z"/>
        </w:rPr>
        <w:pPrChange w:id="570" w:author="Bambi C" w:date="2022-08-14T12:35:00Z">
          <w:pPr>
            <w:shd w:val="clear" w:color="auto" w:fill="FFFF00"/>
          </w:pPr>
        </w:pPrChange>
      </w:pPr>
      <w:ins w:id="571" w:author="Bambi C" w:date="2022-08-14T12:34:00Z">
        <w:r>
          <w:t>Modify a script that manages a "ToDo list."</w:t>
        </w:r>
      </w:ins>
    </w:p>
    <w:p w14:paraId="0AA07625" w14:textId="59E0423C" w:rsidR="00B34CB6" w:rsidRDefault="000846C4">
      <w:pPr>
        <w:rPr>
          <w:ins w:id="572" w:author="Bambi C" w:date="2022-08-14T12:35:00Z"/>
        </w:rPr>
        <w:pPrChange w:id="573" w:author="Bambi C" w:date="2022-08-14T12:35:00Z">
          <w:pPr>
            <w:shd w:val="clear" w:color="auto" w:fill="FFFF00"/>
          </w:pPr>
        </w:pPrChange>
      </w:pPr>
      <w:ins w:id="574" w:author="Bambi C" w:date="2022-08-14T12:34:00Z">
        <w:r>
          <w:t>M</w:t>
        </w:r>
        <w:r w:rsidR="0068084C">
          <w:t xml:space="preserve">odify and use for your program called </w:t>
        </w:r>
      </w:ins>
      <w:ins w:id="575" w:author="Bambi C" w:date="2022-08-14T12:35:00Z">
        <w:r w:rsidR="00B34CB6">
          <w:t>“</w:t>
        </w:r>
      </w:ins>
      <w:ins w:id="576" w:author="Bambi C" w:date="2022-08-14T12:34:00Z">
        <w:r w:rsidR="0068084C">
          <w:t>Assigment06_Starter.py</w:t>
        </w:r>
      </w:ins>
      <w:ins w:id="577" w:author="Bambi C" w:date="2022-08-14T12:35:00Z">
        <w:r w:rsidR="00B34CB6">
          <w:t>”</w:t>
        </w:r>
      </w:ins>
      <w:ins w:id="578" w:author="Bambi C" w:date="2022-08-14T12:34:00Z">
        <w:r w:rsidR="0068084C">
          <w:t xml:space="preserve">. </w:t>
        </w:r>
      </w:ins>
    </w:p>
    <w:p w14:paraId="4A4BED6C" w14:textId="25C90069" w:rsidR="0068084C" w:rsidRDefault="0068084C">
      <w:pPr>
        <w:ind w:left="720"/>
        <w:rPr>
          <w:ins w:id="579" w:author="Bambi C" w:date="2022-08-14T12:34:00Z"/>
        </w:rPr>
        <w:pPrChange w:id="580" w:author="Bambi C" w:date="2022-08-14T12:35:00Z">
          <w:pPr>
            <w:shd w:val="clear" w:color="auto" w:fill="FFFF00"/>
          </w:pPr>
        </w:pPrChange>
      </w:pPr>
      <w:ins w:id="581" w:author="Bambi C" w:date="2022-08-14T12:34:00Z">
        <w:r>
          <w:t>Currently the code loads data from a file into a Python List of Dictionary objects. However, the code only uses a few functions, and your job is to add more functions to organize the code.</w:t>
        </w:r>
      </w:ins>
    </w:p>
    <w:p w14:paraId="5DE015EF" w14:textId="4B1CA9ED" w:rsidR="0068084C" w:rsidRDefault="0068084C">
      <w:pPr>
        <w:rPr>
          <w:ins w:id="582" w:author="Bambi C" w:date="2022-08-14T12:34:00Z"/>
        </w:rPr>
        <w:pPrChange w:id="583" w:author="Bambi C" w:date="2022-08-14T12:35:00Z">
          <w:pPr>
            <w:shd w:val="clear" w:color="auto" w:fill="FFFF00"/>
          </w:pPr>
        </w:pPrChange>
      </w:pPr>
      <w:ins w:id="584" w:author="Bambi C" w:date="2022-08-14T12:34:00Z">
        <w:r>
          <w:t xml:space="preserve">Add the starter file, "Assigment06_Starter.py," to your project. </w:t>
        </w:r>
      </w:ins>
    </w:p>
    <w:p w14:paraId="78B65986" w14:textId="2D048C73" w:rsidR="0068084C" w:rsidRDefault="0068084C" w:rsidP="00B34CB6">
      <w:pPr>
        <w:rPr>
          <w:ins w:id="585" w:author="Bambi C" w:date="2022-08-14T12:36:00Z"/>
        </w:rPr>
      </w:pPr>
      <w:ins w:id="586" w:author="Bambi C" w:date="2022-08-14T12:34:00Z">
        <w:r>
          <w:t>Add code to your script that performs the assignment’s task</w:t>
        </w:r>
      </w:ins>
      <w:ins w:id="587" w:author="Bambi C" w:date="2022-08-14T12:36:00Z">
        <w:r w:rsidR="002C1A44">
          <w:t>s:</w:t>
        </w:r>
      </w:ins>
    </w:p>
    <w:p w14:paraId="6BEDBDB9" w14:textId="6EC4E515" w:rsidR="002C1A44" w:rsidRDefault="00457A0D" w:rsidP="002C1A44">
      <w:pPr>
        <w:pStyle w:val="ListParagraph"/>
        <w:numPr>
          <w:ilvl w:val="0"/>
          <w:numId w:val="30"/>
        </w:numPr>
        <w:rPr>
          <w:ins w:id="588" w:author="Bambi C" w:date="2022-08-14T12:37:00Z"/>
        </w:rPr>
      </w:pPr>
      <w:ins w:id="589" w:author="Bambi C" w:date="2022-08-14T12:36:00Z">
        <w:r>
          <w:t xml:space="preserve">Step 1 – </w:t>
        </w:r>
      </w:ins>
      <w:ins w:id="590" w:author="Bambi C" w:date="2022-08-14T12:38:00Z">
        <w:r w:rsidR="00F929C1">
          <w:t>W</w:t>
        </w:r>
      </w:ins>
      <w:ins w:id="591" w:author="Bambi C" w:date="2022-08-14T12:36:00Z">
        <w:r>
          <w:t>hen the program sta</w:t>
        </w:r>
      </w:ins>
      <w:ins w:id="592" w:author="Bambi C" w:date="2022-08-14T12:37:00Z">
        <w:r>
          <w:t>rts, load data from ToDoFile.txt</w:t>
        </w:r>
      </w:ins>
    </w:p>
    <w:p w14:paraId="12CE1982" w14:textId="762C7094" w:rsidR="00457A0D" w:rsidRDefault="00F929C1" w:rsidP="002C1A44">
      <w:pPr>
        <w:pStyle w:val="ListParagraph"/>
        <w:numPr>
          <w:ilvl w:val="0"/>
          <w:numId w:val="30"/>
        </w:numPr>
        <w:rPr>
          <w:ins w:id="593" w:author="Bambi C" w:date="2022-08-14T12:38:00Z"/>
        </w:rPr>
      </w:pPr>
      <w:ins w:id="594" w:author="Bambi C" w:date="2022-08-14T12:38:00Z">
        <w:r>
          <w:t>Step 2 – Display a menu of choices to the user</w:t>
        </w:r>
      </w:ins>
    </w:p>
    <w:p w14:paraId="45985313" w14:textId="42B2AC5F" w:rsidR="00F929C1" w:rsidRDefault="00F929C1" w:rsidP="002C1A44">
      <w:pPr>
        <w:pStyle w:val="ListParagraph"/>
        <w:numPr>
          <w:ilvl w:val="0"/>
          <w:numId w:val="30"/>
        </w:numPr>
        <w:rPr>
          <w:ins w:id="595" w:author="Bambi C" w:date="2022-08-14T12:38:00Z"/>
        </w:rPr>
      </w:pPr>
      <w:ins w:id="596" w:author="Bambi C" w:date="2022-08-14T12:38:00Z">
        <w:r>
          <w:t>Step 3 – Show current data</w:t>
        </w:r>
      </w:ins>
    </w:p>
    <w:p w14:paraId="2D932CEA" w14:textId="57452559" w:rsidR="00F929C1" w:rsidRDefault="00F929C1" w:rsidP="002C1A44">
      <w:pPr>
        <w:pStyle w:val="ListParagraph"/>
        <w:numPr>
          <w:ilvl w:val="0"/>
          <w:numId w:val="30"/>
        </w:numPr>
        <w:rPr>
          <w:ins w:id="597" w:author="Bambi C" w:date="2022-08-14T12:38:00Z"/>
        </w:rPr>
      </w:pPr>
      <w:ins w:id="598" w:author="Bambi C" w:date="2022-08-14T12:38:00Z">
        <w:r>
          <w:t xml:space="preserve">Step 4 – </w:t>
        </w:r>
        <w:r w:rsidR="00AF1257">
          <w:t>Process user’s menu choice</w:t>
        </w:r>
      </w:ins>
    </w:p>
    <w:p w14:paraId="65D72433" w14:textId="0B5E2438" w:rsidR="00AF1257" w:rsidRDefault="00AF1257" w:rsidP="00AF1257">
      <w:pPr>
        <w:pStyle w:val="ListParagraph"/>
        <w:numPr>
          <w:ilvl w:val="1"/>
          <w:numId w:val="30"/>
        </w:numPr>
        <w:rPr>
          <w:ins w:id="599" w:author="Bambi C" w:date="2022-08-14T12:39:00Z"/>
        </w:rPr>
      </w:pPr>
      <w:ins w:id="600" w:author="Bambi C" w:date="2022-08-14T12:39:00Z">
        <w:r>
          <w:t>Menu option 1 – Add a new task</w:t>
        </w:r>
      </w:ins>
    </w:p>
    <w:p w14:paraId="1499B721" w14:textId="3198CEA1" w:rsidR="00AF1257" w:rsidRDefault="00AF1257" w:rsidP="00AF1257">
      <w:pPr>
        <w:pStyle w:val="ListParagraph"/>
        <w:numPr>
          <w:ilvl w:val="1"/>
          <w:numId w:val="30"/>
        </w:numPr>
        <w:rPr>
          <w:ins w:id="601" w:author="Bambi C" w:date="2022-08-14T12:39:00Z"/>
        </w:rPr>
      </w:pPr>
      <w:ins w:id="602" w:author="Bambi C" w:date="2022-08-14T12:39:00Z">
        <w:r>
          <w:t xml:space="preserve">Menu option 2 </w:t>
        </w:r>
        <w:r w:rsidR="002B47B8">
          <w:t>–</w:t>
        </w:r>
        <w:r>
          <w:t xml:space="preserve"> </w:t>
        </w:r>
        <w:r w:rsidR="002B47B8">
          <w:t>Remove an existing task</w:t>
        </w:r>
      </w:ins>
    </w:p>
    <w:p w14:paraId="431812DC" w14:textId="79D8409E" w:rsidR="002B47B8" w:rsidRDefault="002B47B8" w:rsidP="00AF1257">
      <w:pPr>
        <w:pStyle w:val="ListParagraph"/>
        <w:numPr>
          <w:ilvl w:val="1"/>
          <w:numId w:val="30"/>
        </w:numPr>
        <w:rPr>
          <w:ins w:id="603" w:author="Bambi C" w:date="2022-08-14T12:39:00Z"/>
        </w:rPr>
      </w:pPr>
      <w:ins w:id="604" w:author="Bambi C" w:date="2022-08-14T12:39:00Z">
        <w:r>
          <w:t>Menu option 3 – Save data to file</w:t>
        </w:r>
      </w:ins>
    </w:p>
    <w:p w14:paraId="26B41998" w14:textId="074B29ED" w:rsidR="002B47B8" w:rsidRDefault="002B47B8" w:rsidP="00AF1257">
      <w:pPr>
        <w:pStyle w:val="ListParagraph"/>
        <w:numPr>
          <w:ilvl w:val="1"/>
          <w:numId w:val="30"/>
        </w:numPr>
        <w:rPr>
          <w:ins w:id="605" w:author="Bambi C" w:date="2022-08-14T12:40:00Z"/>
        </w:rPr>
      </w:pPr>
      <w:ins w:id="606" w:author="Bambi C" w:date="2022-08-14T12:39:00Z">
        <w:r>
          <w:t>Menu option 4 – Exit the program</w:t>
        </w:r>
      </w:ins>
    </w:p>
    <w:p w14:paraId="57D2A6D5" w14:textId="0ED109CD" w:rsidR="001031C9" w:rsidRDefault="001031C9">
      <w:pPr>
        <w:rPr>
          <w:ins w:id="607" w:author="Bambi C" w:date="2022-08-14T12:34:00Z"/>
        </w:rPr>
        <w:pPrChange w:id="608" w:author="Bambi C" w:date="2022-08-14T12:40:00Z">
          <w:pPr>
            <w:shd w:val="clear" w:color="auto" w:fill="FFFF00"/>
          </w:pPr>
        </w:pPrChange>
      </w:pPr>
      <w:ins w:id="609" w:author="Bambi C" w:date="2022-08-14T12:40:00Z">
        <w:r>
          <w:t xml:space="preserve">Additional details of program requirements included in corresponding write-up, see Section </w:t>
        </w:r>
        <w:r>
          <w:fldChar w:fldCharType="begin"/>
        </w:r>
        <w:r>
          <w:instrText xml:space="preserve"> REF _Ref110341271 \r \h </w:instrText>
        </w:r>
      </w:ins>
      <w:ins w:id="610" w:author="Bambi C" w:date="2022-08-14T12:40:00Z">
        <w:r>
          <w:fldChar w:fldCharType="separate"/>
        </w:r>
        <w:r>
          <w:t>4.2.2</w:t>
        </w:r>
        <w:r>
          <w:fldChar w:fldCharType="end"/>
        </w:r>
        <w:r>
          <w:t>.x.</w:t>
        </w:r>
      </w:ins>
    </w:p>
    <w:p w14:paraId="0AEB608D" w14:textId="2C9CD58B" w:rsidR="00BE03C7" w:rsidDel="002C1A44" w:rsidRDefault="00BE03C7">
      <w:pPr>
        <w:rPr>
          <w:del w:id="611" w:author="Bambi C" w:date="2022-08-14T12:35:00Z"/>
        </w:rPr>
        <w:pPrChange w:id="612" w:author="Bambi C" w:date="2022-08-14T12:35:00Z">
          <w:pPr>
            <w:shd w:val="clear" w:color="auto" w:fill="FFFF00"/>
          </w:pPr>
        </w:pPrChange>
      </w:pPr>
    </w:p>
    <w:p w14:paraId="1690FFB3" w14:textId="698C1FBD" w:rsidR="00C123B0" w:rsidRDefault="00D96D43" w:rsidP="00B32A87">
      <w:r w:rsidRPr="00FA631C">
        <w:t>(Randall R., Assignment0</w:t>
      </w:r>
      <w:r w:rsidR="006D7BDE">
        <w:t>6</w:t>
      </w:r>
      <w:r w:rsidRPr="00F35D17">
        <w:t>_instructions.docx, Self-published, 2022)</w:t>
      </w:r>
      <w:r w:rsidR="0012556D" w:rsidRPr="00F35D17">
        <w:t>.</w:t>
      </w:r>
    </w:p>
    <w:p w14:paraId="5222EAC5" w14:textId="7C3C1C40" w:rsidR="008A1EBC" w:rsidRDefault="00C123B0" w:rsidP="000663EC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385EFC1A" w:rsidR="000B09E2" w:rsidRDefault="00CC5FDB" w:rsidP="00BA272F">
      <w:pPr>
        <w:pStyle w:val="Heading3"/>
      </w:pPr>
      <w:bookmarkStart w:id="613" w:name="_Toc111401779"/>
      <w:r>
        <w:t>Out of scope</w:t>
      </w:r>
      <w:bookmarkEnd w:id="613"/>
    </w:p>
    <w:p w14:paraId="1CCCAD64" w14:textId="5AC54A1B" w:rsidR="00CC5FDB" w:rsidRDefault="00CC5FDB" w:rsidP="000B09E2">
      <w:r>
        <w:t>For the purpose</w:t>
      </w:r>
      <w:r w:rsidR="00A26E0A">
        <w:t>s</w:t>
      </w:r>
      <w:r>
        <w:t xml:space="preserve"> of this </w:t>
      </w:r>
      <w:ins w:id="614" w:author="Bambi C" w:date="2022-08-14T12:32:00Z">
        <w:r w:rsidR="00124ED6">
          <w:t>document, documentation is</w:t>
        </w:r>
      </w:ins>
      <w:ins w:id="615" w:author="Bambi C" w:date="2022-08-14T12:33:00Z">
        <w:r w:rsidR="00124ED6">
          <w:t xml:space="preserve"> limited to “Apply your knowledge” (Step 5) and “Document your knowledge” (Step 6) of the assignment. </w:t>
        </w:r>
      </w:ins>
      <w:del w:id="616" w:author="Bambi C" w:date="2022-08-14T12:32:00Z">
        <w:r w:rsidR="00696B0E" w:rsidDel="00124ED6">
          <w:delText xml:space="preserve">document, </w:delText>
        </w:r>
      </w:del>
      <w:del w:id="617" w:author="Bambi C" w:date="2022-08-14T12:33:00Z">
        <w:r w:rsidR="00696B0E" w:rsidDel="00124ED6">
          <w:delText>a</w:delText>
        </w:r>
      </w:del>
      <w:ins w:id="618" w:author="Bambi C" w:date="2022-08-14T12:33:00Z">
        <w:r w:rsidR="00124ED6">
          <w:t>A</w:t>
        </w:r>
      </w:ins>
      <w:r w:rsidR="00696B0E">
        <w:t xml:space="preserve">dditional assignment tasks related to “Post your Files to GitHub” </w:t>
      </w:r>
      <w:r w:rsidR="00183CDB">
        <w:t xml:space="preserve">(Step 7) </w:t>
      </w:r>
      <w:r w:rsidR="00696B0E">
        <w:t>through “Perform Peer Review”</w:t>
      </w:r>
      <w:r w:rsidR="00183CDB">
        <w:t xml:space="preserve"> (Step 1</w:t>
      </w:r>
      <w:ins w:id="619" w:author="Bambi C" w:date="2022-08-14T12:32:00Z">
        <w:r w:rsidR="00320B20">
          <w:t>1</w:t>
        </w:r>
      </w:ins>
      <w:del w:id="620" w:author="Bambi C" w:date="2022-08-14T12:32:00Z">
        <w:r w:rsidR="00183CDB" w:rsidDel="00320B20">
          <w:delText>0</w:delText>
        </w:r>
      </w:del>
      <w:r w:rsidR="00183CDB">
        <w:t>)</w:t>
      </w:r>
      <w:r w:rsidR="00696B0E">
        <w:t xml:space="preserve"> are not included in this write-up.</w:t>
      </w:r>
    </w:p>
    <w:p w14:paraId="70915062" w14:textId="447CC1F4" w:rsidR="00CC5FDB" w:rsidRDefault="00CC5FDB" w:rsidP="00CC5FDB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2914BF2F" w14:textId="3F436185" w:rsidR="003426A3" w:rsidRDefault="003426A3" w:rsidP="009E33F3">
      <w:pPr>
        <w:pStyle w:val="Heading3"/>
      </w:pPr>
      <w:bookmarkStart w:id="621" w:name="_Toc111401780"/>
      <w:r>
        <w:t>Lessons learned</w:t>
      </w:r>
      <w:bookmarkEnd w:id="621"/>
    </w:p>
    <w:p w14:paraId="3A5CD71C" w14:textId="124A5425" w:rsidR="001F6C15" w:rsidRDefault="003426A3" w:rsidP="003426A3">
      <w:r>
        <w:t>As weeks progress and assignments are graded, I thought it would be helpful to keep a log of comments received from prior assignments</w:t>
      </w:r>
      <w:r w:rsidR="00DE2733">
        <w:t xml:space="preserve"> (</w:t>
      </w:r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ins w:id="622" w:author="Bambi C" w:date="2022-08-14T12:41:00Z">
        <w:r w:rsidR="00F75282">
          <w:t xml:space="preserve">Figure </w:t>
        </w:r>
        <w:r w:rsidR="00F75282">
          <w:rPr>
            <w:noProof/>
          </w:rPr>
          <w:t>7</w:t>
        </w:r>
      </w:ins>
      <w:del w:id="623" w:author="Bambi C" w:date="2022-08-14T12:41:00Z">
        <w:r w:rsidR="00CE4503" w:rsidDel="00F75282">
          <w:delText xml:space="preserve">Figure </w:delText>
        </w:r>
        <w:r w:rsidR="00CE4503" w:rsidDel="00F75282">
          <w:rPr>
            <w:noProof/>
          </w:rPr>
          <w:delText>5</w:delText>
        </w:r>
      </w:del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7A6661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7A6661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r>
              <w:t>print(</w:t>
            </w:r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r>
              <w:t>input()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7A6661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any figure# in a caption below a images/code snippet is referenced by 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CE7904" w:rsidRPr="00BB3E5B" w14:paraId="52F92B71" w14:textId="77777777" w:rsidTr="007A6661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7A6661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</w:pPr>
            <w:r w:rsidRPr="001D7E5F">
              <w:t>the save/exit option didn't ask me if i wanted to save to the file</w:t>
            </w:r>
            <w:r w:rsidR="007B2D99">
              <w:t xml:space="preserve"> </w:t>
            </w:r>
          </w:p>
          <w:p w14:paraId="2043E1D4" w14:textId="77777777" w:rsidR="00A5710B" w:rsidRDefault="00A5710B" w:rsidP="00C41FCE">
            <w:pPr>
              <w:tabs>
                <w:tab w:val="left" w:pos="1258"/>
              </w:tabs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</w:pPr>
            <w:r>
              <w:t xml:space="preserve">Note: </w:t>
            </w:r>
            <w:r w:rsidR="007B2D99">
              <w:t xml:space="preserve">see Figure 5 - </w:t>
            </w:r>
            <w:r w:rsidRPr="00A5710B">
              <w:t>Assignment04_instructions</w:t>
            </w:r>
            <w:r>
              <w:t>.docx</w:t>
            </w:r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4D593A" w:rsidRPr="00BB3E5B" w14:paraId="61AA24C8" w14:textId="77777777" w:rsidTr="007A6661">
        <w:trPr>
          <w:ins w:id="624" w:author="Bambi C" w:date="2022-08-13T10:05:00Z"/>
        </w:trPr>
        <w:tc>
          <w:tcPr>
            <w:tcW w:w="2060" w:type="dxa"/>
          </w:tcPr>
          <w:p w14:paraId="7930FB69" w14:textId="23FC6B94" w:rsidR="004D593A" w:rsidRPr="00CE7904" w:rsidRDefault="004D593A" w:rsidP="00C41FCE">
            <w:pPr>
              <w:tabs>
                <w:tab w:val="left" w:pos="1258"/>
              </w:tabs>
              <w:rPr>
                <w:ins w:id="625" w:author="Bambi C" w:date="2022-08-13T10:05:00Z"/>
              </w:rPr>
            </w:pPr>
            <w:ins w:id="626" w:author="Bambi C" w:date="2022-08-13T10:05:00Z">
              <w:r>
                <w:t>A05-RSar.docx</w:t>
              </w:r>
            </w:ins>
          </w:p>
        </w:tc>
        <w:tc>
          <w:tcPr>
            <w:tcW w:w="5940" w:type="dxa"/>
          </w:tcPr>
          <w:p w14:paraId="4841347E" w14:textId="77777777" w:rsidR="004D593A" w:rsidRDefault="007A6661" w:rsidP="00C41FCE">
            <w:pPr>
              <w:tabs>
                <w:tab w:val="left" w:pos="1258"/>
              </w:tabs>
              <w:rPr>
                <w:ins w:id="627" w:author="Bambi C" w:date="2022-08-13T10:06:00Z"/>
              </w:rPr>
            </w:pPr>
            <w:ins w:id="628" w:author="Bambi C" w:date="2022-08-13T10:06:00Z">
              <w:r w:rsidRPr="007A6661">
                <w:t>Needed to post a link to your GitHub site on the assignment textbox</w:t>
              </w:r>
            </w:ins>
          </w:p>
          <w:p w14:paraId="6729F217" w14:textId="412BCC16" w:rsidR="007A6661" w:rsidRPr="001D7E5F" w:rsidRDefault="007A6661" w:rsidP="00C41FCE">
            <w:pPr>
              <w:tabs>
                <w:tab w:val="left" w:pos="1258"/>
              </w:tabs>
              <w:rPr>
                <w:ins w:id="629" w:author="Bambi C" w:date="2022-08-13T10:05:00Z"/>
              </w:rPr>
            </w:pPr>
          </w:p>
        </w:tc>
        <w:tc>
          <w:tcPr>
            <w:tcW w:w="1558" w:type="dxa"/>
          </w:tcPr>
          <w:p w14:paraId="4F393B70" w14:textId="7C01F388" w:rsidR="004D593A" w:rsidRDefault="007A6661" w:rsidP="00C41FCE">
            <w:pPr>
              <w:keepNext/>
              <w:tabs>
                <w:tab w:val="left" w:pos="1258"/>
              </w:tabs>
              <w:jc w:val="center"/>
              <w:rPr>
                <w:ins w:id="630" w:author="Bambi C" w:date="2022-08-13T10:05:00Z"/>
              </w:rPr>
            </w:pPr>
            <w:ins w:id="631" w:author="Bambi C" w:date="2022-08-13T10:06:00Z">
              <w:r>
                <w:t>-1</w:t>
              </w:r>
            </w:ins>
          </w:p>
        </w:tc>
      </w:tr>
    </w:tbl>
    <w:p w14:paraId="69CC9111" w14:textId="0DF73782" w:rsidR="001F6C15" w:rsidRDefault="00CE7904" w:rsidP="000606C4">
      <w:pPr>
        <w:pStyle w:val="Caption"/>
      </w:pPr>
      <w:bookmarkStart w:id="632" w:name="_Ref110337438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33" w:author="Bambi C" w:date="2022-08-14T12:52:00Z">
        <w:r w:rsidR="00A77FF4">
          <w:rPr>
            <w:noProof/>
          </w:rPr>
          <w:t>7</w:t>
        </w:r>
      </w:ins>
      <w:del w:id="634" w:author="Bambi C" w:date="2022-08-14T12:16:00Z">
        <w:r w:rsidR="008E6F01" w:rsidDel="00B43797">
          <w:rPr>
            <w:noProof/>
          </w:rPr>
          <w:delText>5</w:delText>
        </w:r>
      </w:del>
      <w:r w:rsidR="00DE6474">
        <w:rPr>
          <w:noProof/>
        </w:rPr>
        <w:fldChar w:fldCharType="end"/>
      </w:r>
      <w:bookmarkEnd w:id="632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6C224A79" w:rsidR="008A1EBC" w:rsidRDefault="00675A6C" w:rsidP="00202024">
      <w:pPr>
        <w:pStyle w:val="Heading2"/>
      </w:pPr>
      <w:bookmarkStart w:id="635" w:name="_Toc111401781"/>
      <w:r>
        <w:t>Design</w:t>
      </w:r>
      <w:bookmarkEnd w:id="635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6B096E13" w:rsidR="00936033" w:rsidRDefault="00814C5D" w:rsidP="009E33F3">
      <w:pPr>
        <w:pStyle w:val="Heading3"/>
      </w:pPr>
      <w:bookmarkStart w:id="636" w:name="_Toc111401782"/>
      <w:r>
        <w:t>Standard elements</w:t>
      </w:r>
      <w:bookmarkEnd w:id="636"/>
    </w:p>
    <w:p w14:paraId="569FA314" w14:textId="1404C628" w:rsidR="003426A3" w:rsidRDefault="003426A3" w:rsidP="003426A3">
      <w:pPr>
        <w:pStyle w:val="Heading4"/>
      </w:pPr>
      <w:bookmarkStart w:id="637" w:name="_Ref110936552"/>
      <w:bookmarkStart w:id="638" w:name="_Toc111401783"/>
      <w:r>
        <w:t>Code style</w:t>
      </w:r>
      <w:bookmarkEnd w:id="637"/>
      <w:bookmarkEnd w:id="638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11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r>
        <w:t xml:space="preserve">For more information about PEP 8 code style guide: </w:t>
      </w:r>
      <w:hyperlink r:id="rId12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 w:rsidP="00BA272F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5BF8EB00" w14:textId="3D8A469E" w:rsidR="00A4695C" w:rsidRDefault="00E54D5B" w:rsidP="00BA272F">
      <w:pPr>
        <w:pStyle w:val="Heading4"/>
      </w:pPr>
      <w:bookmarkStart w:id="639" w:name="_Toc111401784"/>
      <w:r>
        <w:t>Exception</w:t>
      </w:r>
      <w:r w:rsidR="00482238">
        <w:t>s</w:t>
      </w:r>
      <w:bookmarkEnd w:id="639"/>
    </w:p>
    <w:p w14:paraId="24367317" w14:textId="5268F6F1" w:rsidR="00E54D5B" w:rsidRDefault="000D5286" w:rsidP="00BA272F">
      <w:r>
        <w:t>Since I will be modifying “base code” provided, I have</w:t>
      </w:r>
      <w:r w:rsidR="00BD10C9">
        <w:t xml:space="preserve"> not changed the variable naming convention </w:t>
      </w:r>
      <w:r w:rsidR="00E54A47">
        <w:t xml:space="preserve">to keep code more comparable to the code submitted by classmates. </w:t>
      </w:r>
      <w:r w:rsidR="00B95718">
        <w:t xml:space="preserve">In other circumstances, I will confirm to the code style specified in Section </w:t>
      </w:r>
      <w:r w:rsidR="00E47F57">
        <w:fldChar w:fldCharType="begin"/>
      </w:r>
      <w:r w:rsidR="00E47F57">
        <w:instrText xml:space="preserve"> REF _Ref110936552 \r \h </w:instrText>
      </w:r>
      <w:r w:rsidR="00E47F57">
        <w:fldChar w:fldCharType="separate"/>
      </w:r>
      <w:r w:rsidR="00E47F57">
        <w:t>4.2.1.1</w:t>
      </w:r>
      <w:r w:rsidR="00E47F57">
        <w:fldChar w:fldCharType="end"/>
      </w:r>
      <w:r w:rsidR="00E47F57">
        <w:t>.</w:t>
      </w:r>
    </w:p>
    <w:p w14:paraId="44A631DC" w14:textId="115926E9" w:rsidR="003426A3" w:rsidRPr="00202024" w:rsidRDefault="003426A3" w:rsidP="000606C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A1F4A95" w14:textId="0CEAA589" w:rsidR="00265303" w:rsidRDefault="00AC3005" w:rsidP="009E33F3">
      <w:pPr>
        <w:pStyle w:val="Heading4"/>
      </w:pPr>
      <w:bookmarkStart w:id="640" w:name="_Toc111401785"/>
      <w:r>
        <w:t>Script header</w:t>
      </w:r>
      <w:bookmarkEnd w:id="640"/>
    </w:p>
    <w:p w14:paraId="7DBBEA28" w14:textId="0C57D33F" w:rsidR="00265303" w:rsidRDefault="00AD4176" w:rsidP="00B22B01">
      <w:r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ins w:id="641" w:author="Bambi C" w:date="2022-08-14T12:41:00Z">
        <w:r w:rsidR="00760C9D">
          <w:t xml:space="preserve">Figure </w:t>
        </w:r>
        <w:r w:rsidR="00760C9D">
          <w:rPr>
            <w:noProof/>
          </w:rPr>
          <w:t>8</w:t>
        </w:r>
      </w:ins>
      <w:del w:id="642" w:author="Bambi C" w:date="2022-08-14T12:41:00Z">
        <w:r w:rsidR="000A514E" w:rsidDel="00760C9D">
          <w:delText xml:space="preserve">Figure </w:delText>
        </w:r>
        <w:r w:rsidR="000A514E" w:rsidDel="00760C9D">
          <w:rPr>
            <w:noProof/>
          </w:rPr>
          <w:delText>6</w:delText>
        </w:r>
      </w:del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021FB8" w14:paraId="6023067E" w14:textId="77777777" w:rsidTr="00C97B4A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Dev: RSar</w:t>
            </w:r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ChangeLog: (date,name,change)</w:t>
            </w:r>
          </w:p>
          <w:p w14:paraId="4474D126" w14:textId="74FE3F2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</w:t>
            </w:r>
            <w:del w:id="643" w:author="Bambi C" w:date="2022-08-13T10:18:00Z">
              <w:r w:rsidRPr="009E33F3" w:rsidDel="008E1062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</w:delText>
              </w:r>
            </w:del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16BA0A21" w:rsidR="003964CB" w:rsidRDefault="00F9059C" w:rsidP="00F9059C">
      <w:pPr>
        <w:pStyle w:val="Caption"/>
      </w:pPr>
      <w:bookmarkStart w:id="644" w:name="_Ref109673335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45" w:author="Bambi C" w:date="2022-08-14T12:52:00Z">
        <w:r w:rsidR="00A77FF4">
          <w:rPr>
            <w:noProof/>
          </w:rPr>
          <w:t>8</w:t>
        </w:r>
      </w:ins>
      <w:del w:id="646" w:author="Bambi C" w:date="2022-08-14T12:16:00Z">
        <w:r w:rsidR="008E6F01" w:rsidDel="00B43797">
          <w:rPr>
            <w:noProof/>
          </w:rPr>
          <w:delText>6</w:delText>
        </w:r>
      </w:del>
      <w:r w:rsidR="00DE6474">
        <w:rPr>
          <w:noProof/>
        </w:rPr>
        <w:fldChar w:fldCharType="end"/>
      </w:r>
      <w:bookmarkEnd w:id="644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4C789B1" w14:textId="34D369F6" w:rsidR="00027850" w:rsidRDefault="00E763D3" w:rsidP="009E33F3">
      <w:pPr>
        <w:pStyle w:val="Heading4"/>
      </w:pPr>
      <w:bookmarkStart w:id="647" w:name="_Toc111401786"/>
      <w:r>
        <w:t xml:space="preserve">Program </w:t>
      </w:r>
      <w:r w:rsidR="00491D05">
        <w:t>start</w:t>
      </w:r>
      <w:bookmarkEnd w:id="647"/>
    </w:p>
    <w:p w14:paraId="7B6C7C37" w14:textId="0556B157" w:rsidR="009A0D3A" w:rsidRDefault="009A0D3A" w:rsidP="00027850">
      <w:r>
        <w:t xml:space="preserve">Although not explicitly required, </w:t>
      </w:r>
      <w:r w:rsidR="00C97B4A">
        <w:t>I’ve decided to begin all programs with the program title as the first line of display to the user. To ‘future-proof’ expansion on this feature, it will be declared as a variable and called in print() statement</w:t>
      </w:r>
      <w:r w:rsidR="00295878">
        <w:t xml:space="preserve"> (</w:t>
      </w:r>
      <w:r w:rsidR="00C519A5">
        <w:fldChar w:fldCharType="begin"/>
      </w:r>
      <w:r w:rsidR="00C519A5">
        <w:instrText xml:space="preserve"> REF _Ref109674283 \h </w:instrText>
      </w:r>
      <w:r w:rsidR="00C519A5">
        <w:fldChar w:fldCharType="separate"/>
      </w:r>
      <w:ins w:id="648" w:author="Bambi C" w:date="2022-08-14T12:42:00Z">
        <w:r w:rsidR="00760C9D">
          <w:t xml:space="preserve">Figure </w:t>
        </w:r>
        <w:r w:rsidR="00760C9D">
          <w:rPr>
            <w:noProof/>
          </w:rPr>
          <w:t>9</w:t>
        </w:r>
      </w:ins>
      <w:del w:id="649" w:author="Bambi C" w:date="2022-08-14T12:42:00Z">
        <w:r w:rsidR="000A514E" w:rsidDel="00760C9D">
          <w:delText xml:space="preserve">Figure </w:delText>
        </w:r>
        <w:r w:rsidR="000A514E" w:rsidDel="00760C9D">
          <w:rPr>
            <w:noProof/>
          </w:rPr>
          <w:delText>7</w:delText>
        </w:r>
      </w:del>
      <w:r w:rsidR="00C519A5">
        <w:fldChar w:fldCharType="end"/>
      </w:r>
      <w:r w:rsidR="00295878">
        <w:t>)</w:t>
      </w:r>
      <w:r w:rsidR="00C97B4A">
        <w:t>.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C97B4A" w14:paraId="083D94EB" w14:textId="77777777" w:rsidTr="00B507B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E17D347" w14:textId="1E5F953A" w:rsidR="00403C85" w:rsidRDefault="0065030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  <w:pPrChange w:id="650" w:author="Bambi C" w:date="2022-08-14T12:02:00Z">
                <w:pPr>
                  <w:keepNext/>
                  <w:shd w:val="clear" w:color="auto" w:fill="FFFF00"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r w:rsidRPr="000E666D">
              <w:rPr>
                <w:rFonts w:ascii="Consolas" w:hAnsi="Consolas" w:cs="Consolas"/>
                <w:iCs w:val="0"/>
                <w:color w:val="000000" w:themeColor="text1"/>
              </w:rPr>
              <w:t xml:space="preserve">strProgramTitle = "To Do List </w:t>
            </w:r>
            <w:ins w:id="651" w:author="Bambi C" w:date="2022-08-14T11:52:00Z">
              <w:r w:rsidR="007F3604" w:rsidRPr="000E666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XP </w:t>
              </w:r>
            </w:ins>
            <w:r w:rsidRPr="000E666D">
              <w:rPr>
                <w:rFonts w:ascii="Consolas" w:hAnsi="Consolas" w:cs="Consolas"/>
                <w:iCs w:val="0"/>
                <w:color w:val="000000" w:themeColor="text1"/>
              </w:rPr>
              <w:t>v</w:t>
            </w:r>
            <w:ins w:id="652" w:author="Bambi C" w:date="2022-08-14T11:52:00Z">
              <w:r w:rsidR="007F3604" w:rsidRPr="000E666D">
                <w:rPr>
                  <w:rFonts w:ascii="Consolas" w:hAnsi="Consolas" w:cs="Consolas"/>
                  <w:iCs w:val="0"/>
                  <w:color w:val="000000" w:themeColor="text1"/>
                </w:rPr>
                <w:t>2</w:t>
              </w:r>
            </w:ins>
            <w:del w:id="653" w:author="Bambi C" w:date="2022-08-14T11:52:00Z">
              <w:r w:rsidRPr="000E666D" w:rsidDel="007F3604">
                <w:rPr>
                  <w:rFonts w:ascii="Consolas" w:hAnsi="Consolas" w:cs="Consolas"/>
                  <w:iCs w:val="0"/>
                  <w:color w:val="000000" w:themeColor="text1"/>
                </w:rPr>
                <w:delText>1</w:delText>
              </w:r>
            </w:del>
            <w:r w:rsidRPr="000E666D">
              <w:rPr>
                <w:rFonts w:ascii="Consolas" w:hAnsi="Consolas" w:cs="Consolas"/>
                <w:iCs w:val="0"/>
                <w:color w:val="000000" w:themeColor="text1"/>
              </w:rPr>
              <w:t>.0"</w:t>
            </w:r>
            <w:r w:rsidR="005B6701" w:rsidRPr="000E666D">
              <w:rPr>
                <w:rFonts w:ascii="Consolas" w:hAnsi="Consolas" w:cs="Consolas"/>
                <w:iCs w:val="0"/>
                <w:color w:val="000000" w:themeColor="text1"/>
              </w:rPr>
              <w:t xml:space="preserve">  # Program name</w:t>
            </w:r>
          </w:p>
          <w:p w14:paraId="32D99290" w14:textId="77777777" w:rsidR="0065030D" w:rsidRDefault="0065030D" w:rsidP="008036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48EF8792" w14:textId="5788199A" w:rsidR="00D23958" w:rsidRPr="00D23958" w:rsidDel="00B507B8" w:rsidRDefault="00B507B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654" w:author="Bambi C" w:date="2022-08-14T12:01:00Z"/>
                <w:rFonts w:ascii="Consolas" w:hAnsi="Consolas" w:cs="Consolas"/>
                <w:iCs w:val="0"/>
                <w:color w:val="000000" w:themeColor="text1"/>
              </w:rPr>
            </w:pPr>
            <w:ins w:id="655" w:author="Bambi C" w:date="2022-08-14T12:01:00Z">
              <w:r w:rsidRPr="00B507B8">
                <w:rPr>
                  <w:rFonts w:ascii="Consolas" w:hAnsi="Consolas" w:cs="Consolas"/>
                  <w:iCs w:val="0"/>
                  <w:color w:val="000000" w:themeColor="text1"/>
                </w:rPr>
                <w:t>print("\nWelcome to " + strProgramTitle + "!"  # Display program name</w:t>
              </w:r>
              <w:r w:rsidRPr="00B507B8">
                <w:rPr>
                  <w:rFonts w:ascii="Consolas" w:hAnsi="Consolas" w:cs="Consolas"/>
                  <w:iCs w:val="0"/>
                  <w:color w:val="000000" w:themeColor="text1"/>
                </w:rPr>
                <w:br/>
                <w:t xml:space="preserve">      "\n\n\tOpened file: '" + file_name_str + "'")</w:t>
              </w:r>
            </w:ins>
            <w:del w:id="656" w:author="Bambi C" w:date="2022-08-14T12:01:00Z">
              <w:r w:rsidR="00D23958" w:rsidRPr="00D23958" w:rsidDel="00B507B8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strProgramTitle + "!"  # Display program name</w:delText>
              </w:r>
            </w:del>
          </w:p>
          <w:p w14:paraId="3AE542B9" w14:textId="6DB2788D" w:rsidR="0065030D" w:rsidRPr="009E33F3" w:rsidRDefault="00D2395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  <w:pPrChange w:id="657" w:author="Bambi C" w:date="2022-08-14T12:01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del w:id="658" w:author="Bambi C" w:date="2022-08-14T12:01:00Z">
              <w:r w:rsidRPr="00D23958" w:rsidDel="00B507B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"\n\n\tOpened file: " + </w:delText>
              </w:r>
              <w:r w:rsidRPr="00D23958" w:rsidDel="00B01080">
                <w:rPr>
                  <w:rFonts w:ascii="Consolas" w:hAnsi="Consolas" w:cs="Consolas"/>
                  <w:iCs w:val="0"/>
                  <w:color w:val="000000" w:themeColor="text1"/>
                </w:rPr>
                <w:delText>objFile</w:delText>
              </w:r>
              <w:r w:rsidRPr="00D23958" w:rsidDel="00B507B8">
                <w:rPr>
                  <w:rFonts w:ascii="Consolas" w:hAnsi="Consolas" w:cs="Consolas"/>
                  <w:iCs w:val="0"/>
                  <w:color w:val="000000" w:themeColor="text1"/>
                </w:rPr>
                <w:delText>)</w:delText>
              </w:r>
            </w:del>
          </w:p>
        </w:tc>
      </w:tr>
    </w:tbl>
    <w:p w14:paraId="2413AAD2" w14:textId="12F4DD89" w:rsidR="007259A6" w:rsidRDefault="00582C03" w:rsidP="00582C03">
      <w:pPr>
        <w:pStyle w:val="Caption"/>
      </w:pPr>
      <w:bookmarkStart w:id="659" w:name="_Ref109674283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60" w:author="Bambi C" w:date="2022-08-14T12:52:00Z">
        <w:r w:rsidR="00A77FF4">
          <w:rPr>
            <w:noProof/>
          </w:rPr>
          <w:t>9</w:t>
        </w:r>
      </w:ins>
      <w:del w:id="661" w:author="Bambi C" w:date="2022-08-14T12:16:00Z">
        <w:r w:rsidR="008E6F01" w:rsidDel="00B43797">
          <w:rPr>
            <w:noProof/>
          </w:rPr>
          <w:delText>7</w:delText>
        </w:r>
      </w:del>
      <w:r w:rsidR="00DE6474">
        <w:rPr>
          <w:noProof/>
        </w:rPr>
        <w:fldChar w:fldCharType="end"/>
      </w:r>
      <w:bookmarkEnd w:id="659"/>
      <w:r>
        <w:t xml:space="preserve">. </w:t>
      </w:r>
      <w:r w:rsidR="00F00C4D">
        <w:t>Source code for p</w:t>
      </w:r>
      <w:r w:rsidR="00F00C4D" w:rsidRPr="00660E8D">
        <w:t xml:space="preserve">rogram </w:t>
      </w:r>
      <w:r w:rsidR="00F00C4D">
        <w:t>start</w:t>
      </w:r>
    </w:p>
    <w:p w14:paraId="795044B7" w14:textId="56BB3156" w:rsidR="00D23958" w:rsidRPr="00D23958" w:rsidRDefault="005B6701">
      <w:pPr>
        <w:pPrChange w:id="662" w:author="Bambi C" w:date="2022-08-14T12:02:00Z">
          <w:pPr>
            <w:shd w:val="clear" w:color="auto" w:fill="FFFF00"/>
          </w:pPr>
        </w:pPrChange>
      </w:pPr>
      <w:r w:rsidRPr="000E666D">
        <w:t xml:space="preserve">Since the base code for this program starts by defining variable for the </w:t>
      </w:r>
      <w:r w:rsidR="004C4487" w:rsidRPr="000E666D">
        <w:t xml:space="preserve">data file (ToDoList.txt), I’ve modified the program start to include a message to the user that the </w:t>
      </w:r>
      <w:r w:rsidR="00DF1EA9" w:rsidRPr="000E666D">
        <w:t xml:space="preserve">data file has been opened. </w:t>
      </w:r>
      <w:r w:rsidR="00E42B56" w:rsidRPr="000E666D">
        <w:t xml:space="preserve">I manually created the text file </w:t>
      </w:r>
      <w:r w:rsidR="00FD7951" w:rsidRPr="000E666D">
        <w:t>to avoid errors if the file is opened in “read mode”.</w:t>
      </w:r>
    </w:p>
    <w:p w14:paraId="0980429F" w14:textId="7C406D0C" w:rsidR="00CF52C5" w:rsidRDefault="00CF52C5" w:rsidP="00CF52C5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26294E81" w14:textId="288F9D17" w:rsidR="000174BD" w:rsidRDefault="000174BD" w:rsidP="009E33F3">
      <w:pPr>
        <w:pStyle w:val="Heading4"/>
      </w:pPr>
      <w:bookmarkStart w:id="663" w:name="_Ref110955834"/>
      <w:bookmarkStart w:id="664" w:name="_Toc111401787"/>
      <w:r>
        <w:t>Sav</w:t>
      </w:r>
      <w:r w:rsidR="00F35D17">
        <w:t>ing files</w:t>
      </w:r>
      <w:bookmarkEnd w:id="663"/>
      <w:bookmarkEnd w:id="664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3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42F63E5C" w:rsidR="006E5AA6" w:rsidRPr="00BB3E5B" w:rsidRDefault="006E5AA6" w:rsidP="000174BD">
      <w:r>
        <w:t>Per assignment requirements (</w:t>
      </w:r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372A2637" w:rsidR="000174BD" w:rsidRPr="000E666D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</w:t>
      </w:r>
      <w:r w:rsidRPr="000E666D">
        <w:t xml:space="preserve">filename: </w:t>
      </w:r>
      <w:r w:rsidR="00D02CFD" w:rsidRPr="000E666D">
        <w:rPr>
          <w:b/>
          <w:bCs/>
          <w:rPrChange w:id="665" w:author="Bambi C" w:date="2022-08-14T12:02:00Z">
            <w:rPr>
              <w:b/>
              <w:bCs/>
              <w:highlight w:val="yellow"/>
            </w:rPr>
          </w:rPrChange>
        </w:rPr>
        <w:t>A0</w:t>
      </w:r>
      <w:ins w:id="666" w:author="Bambi C" w:date="2022-08-14T12:02:00Z">
        <w:r w:rsidR="000E666D" w:rsidRPr="000E666D">
          <w:rPr>
            <w:b/>
            <w:bCs/>
            <w:rPrChange w:id="667" w:author="Bambi C" w:date="2022-08-14T12:02:00Z">
              <w:rPr>
                <w:b/>
                <w:bCs/>
                <w:highlight w:val="yellow"/>
              </w:rPr>
            </w:rPrChange>
          </w:rPr>
          <w:t>6</w:t>
        </w:r>
      </w:ins>
      <w:del w:id="668" w:author="Bambi C" w:date="2022-08-14T12:02:00Z">
        <w:r w:rsidR="00D02CFD" w:rsidRPr="000E666D" w:rsidDel="000E666D">
          <w:rPr>
            <w:b/>
            <w:bCs/>
            <w:rPrChange w:id="669" w:author="Bambi C" w:date="2022-08-14T12:02:00Z">
              <w:rPr>
                <w:b/>
                <w:bCs/>
                <w:highlight w:val="yellow"/>
              </w:rPr>
            </w:rPrChange>
          </w:rPr>
          <w:delText>5</w:delText>
        </w:r>
      </w:del>
      <w:r w:rsidR="00D02CFD" w:rsidRPr="000E666D">
        <w:rPr>
          <w:b/>
          <w:bCs/>
          <w:rPrChange w:id="670" w:author="Bambi C" w:date="2022-08-14T12:02:00Z">
            <w:rPr>
              <w:b/>
              <w:bCs/>
              <w:highlight w:val="yellow"/>
            </w:rPr>
          </w:rPrChange>
        </w:rPr>
        <w:t>-RSar</w:t>
      </w:r>
      <w:r w:rsidRPr="000E666D">
        <w:rPr>
          <w:b/>
          <w:bCs/>
          <w:rPrChange w:id="671" w:author="Bambi C" w:date="2022-08-14T12:02:00Z">
            <w:rPr>
              <w:b/>
              <w:bCs/>
              <w:highlight w:val="yellow"/>
            </w:rPr>
          </w:rPrChange>
        </w:rPr>
        <w:t>.py</w:t>
      </w:r>
    </w:p>
    <w:p w14:paraId="73437AAA" w14:textId="07B130EC" w:rsidR="000174BD" w:rsidRPr="000E666D" w:rsidRDefault="000174BD" w:rsidP="009E33F3">
      <w:pPr>
        <w:pStyle w:val="ListParagraph"/>
        <w:numPr>
          <w:ilvl w:val="0"/>
          <w:numId w:val="23"/>
        </w:numPr>
      </w:pPr>
      <w:r w:rsidRPr="000E666D">
        <w:t xml:space="preserve">Data output filename: </w:t>
      </w:r>
      <w:r w:rsidR="00D02CFD" w:rsidRPr="000E666D">
        <w:rPr>
          <w:b/>
          <w:bCs/>
          <w:rPrChange w:id="672" w:author="Bambi C" w:date="2022-08-14T12:02:00Z">
            <w:rPr>
              <w:b/>
              <w:bCs/>
              <w:highlight w:val="yellow"/>
            </w:rPr>
          </w:rPrChange>
        </w:rPr>
        <w:t>ToDoList</w:t>
      </w:r>
      <w:r w:rsidRPr="000E666D">
        <w:rPr>
          <w:b/>
          <w:bCs/>
          <w:rPrChange w:id="673" w:author="Bambi C" w:date="2022-08-14T12:02:00Z">
            <w:rPr>
              <w:b/>
              <w:bCs/>
              <w:highlight w:val="yellow"/>
            </w:rPr>
          </w:rPrChange>
        </w:rPr>
        <w:t>.txt</w:t>
      </w:r>
    </w:p>
    <w:p w14:paraId="7EC5BBFF" w14:textId="7D238154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r>
        <w:t xml:space="preserve">see </w:t>
      </w:r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r w:rsidR="00D62B4E">
        <w:t xml:space="preserve">Figure </w:t>
      </w:r>
      <w:r w:rsidR="00D62B4E">
        <w:rPr>
          <w:noProof/>
        </w:rPr>
        <w:t>4</w:t>
      </w:r>
      <w:r w:rsidR="000C6B46">
        <w:fldChar w:fldCharType="end"/>
      </w:r>
    </w:p>
    <w:p w14:paraId="6EE421AD" w14:textId="3B20C74C" w:rsidR="00531109" w:rsidRPr="009E33F3" w:rsidRDefault="000174BD" w:rsidP="009E33F3">
      <w:pPr>
        <w:jc w:val="right"/>
        <w:rPr>
          <w:i/>
        </w:rPr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  <w:bookmarkStart w:id="674" w:name="_Toc110341113"/>
      <w:bookmarkStart w:id="675" w:name="_Toc110341182"/>
      <w:bookmarkEnd w:id="674"/>
      <w:bookmarkEnd w:id="675"/>
    </w:p>
    <w:p w14:paraId="34F0B612" w14:textId="7063AC41" w:rsidR="00531109" w:rsidRPr="00531109" w:rsidRDefault="00531109" w:rsidP="009E33F3">
      <w:pPr>
        <w:pStyle w:val="Heading3"/>
      </w:pPr>
      <w:bookmarkStart w:id="676" w:name="_Ref110341271"/>
      <w:bookmarkStart w:id="677" w:name="_Ref110341306"/>
      <w:bookmarkStart w:id="678" w:name="_Ref110341320"/>
      <w:bookmarkStart w:id="679" w:name="_Ref110346343"/>
      <w:bookmarkStart w:id="680" w:name="_Ref110346350"/>
      <w:bookmarkStart w:id="681" w:name="_Toc111401788"/>
      <w:r w:rsidRPr="00531109">
        <w:t>Program architecture</w:t>
      </w:r>
      <w:bookmarkEnd w:id="676"/>
      <w:bookmarkEnd w:id="677"/>
      <w:bookmarkEnd w:id="678"/>
      <w:bookmarkEnd w:id="679"/>
      <w:bookmarkEnd w:id="680"/>
      <w:bookmarkEnd w:id="681"/>
    </w:p>
    <w:p w14:paraId="2475877D" w14:textId="685182D0" w:rsidR="00E44EA5" w:rsidRDefault="001A52E0" w:rsidP="003020E5">
      <w:bookmarkStart w:id="682" w:name="_Ref109674847"/>
      <w:r w:rsidRPr="00BA272F">
        <w:t>I did not</w:t>
      </w:r>
      <w:r w:rsidR="003020E5">
        <w:t xml:space="preserve"> need to plan out the program holistically since</w:t>
      </w:r>
      <w:bookmarkEnd w:id="682"/>
      <w:r w:rsidRPr="001A52E0">
        <w:t xml:space="preserve"> the initial base code for this program had already been provided and we were explicitly required to work </w:t>
      </w:r>
      <w:r w:rsidR="00AC5980" w:rsidRPr="001A52E0">
        <w:t>off</w:t>
      </w:r>
      <w:r w:rsidR="00AC5980">
        <w:t xml:space="preserve"> </w:t>
      </w:r>
      <w:r w:rsidRPr="001A52E0">
        <w:t>th</w:t>
      </w:r>
      <w:r w:rsidR="003020E5">
        <w:t>at structure</w:t>
      </w:r>
      <w:del w:id="683" w:author="Bambi C" w:date="2022-08-14T12:45:00Z">
        <w:r w:rsidR="003020E5" w:rsidDel="00CD3C57">
          <w:delText xml:space="preserve"> (</w:delText>
        </w:r>
        <w:r w:rsidR="00604DB0" w:rsidDel="00CD3C57">
          <w:delText>e</w:delText>
        </w:r>
        <w:r w:rsidR="003020E5" w:rsidDel="00CD3C57">
          <w:delText>.</w:delText>
        </w:r>
        <w:r w:rsidR="00604DB0" w:rsidDel="00CD3C57">
          <w:delText>g</w:delText>
        </w:r>
        <w:r w:rsidR="003020E5" w:rsidDel="00CD3C57">
          <w:delText>., not to use custom-defined functions)</w:delText>
        </w:r>
      </w:del>
      <w:r w:rsidRPr="001A52E0">
        <w:t>.</w:t>
      </w:r>
      <w:r w:rsidR="00CB6583">
        <w:t xml:space="preserve"> </w:t>
      </w:r>
      <w:del w:id="684" w:author="Bambi C" w:date="2022-08-14T12:45:00Z">
        <w:r w:rsidR="00CB6583" w:rsidDel="00CD3C57">
          <w:delText xml:space="preserve">The following pseudocode </w:delText>
        </w:r>
        <w:r w:rsidR="0054128C" w:rsidDel="00CD3C57">
          <w:delText>is a modified version of the base code provided</w:delText>
        </w:r>
      </w:del>
      <w:del w:id="685" w:author="Bambi C" w:date="2022-08-14T12:46:00Z">
        <w:r w:rsidR="0054128C" w:rsidDel="00AC477F">
          <w:delText xml:space="preserve"> (</w:delText>
        </w:r>
        <w:r w:rsidR="003C02F3" w:rsidDel="00AC477F">
          <w:fldChar w:fldCharType="begin"/>
        </w:r>
        <w:r w:rsidR="003C02F3" w:rsidDel="00AC477F">
          <w:delInstrText xml:space="preserve"> REF _Ref110343296 \h </w:delInstrText>
        </w:r>
        <w:r w:rsidR="003C02F3" w:rsidDel="00AC477F">
          <w:fldChar w:fldCharType="separate"/>
        </w:r>
        <w:r w:rsidR="003C02F3" w:rsidDel="00AC477F">
          <w:delText xml:space="preserve">Figure </w:delText>
        </w:r>
        <w:r w:rsidR="003C02F3" w:rsidDel="00AC477F">
          <w:rPr>
            <w:noProof/>
          </w:rPr>
          <w:delText>8</w:delText>
        </w:r>
        <w:r w:rsidR="003C02F3" w:rsidDel="00AC477F">
          <w:fldChar w:fldCharType="end"/>
        </w:r>
        <w:r w:rsidR="0054128C" w:rsidDel="00AC477F">
          <w:delText>).</w:delText>
        </w:r>
      </w:del>
    </w:p>
    <w:p w14:paraId="5C180F22" w14:textId="518D7CC1" w:rsidR="002825E6" w:rsidRPr="000D0F11" w:rsidRDefault="00314A55" w:rsidP="003020E5">
      <w:del w:id="686" w:author="Bambi C" w:date="2022-08-14T12:47:00Z">
        <w:r w:rsidRPr="000D0F11" w:rsidDel="009135F8">
          <w:rPr>
            <w:rPrChange w:id="687" w:author="Bambi C" w:date="2022-08-14T12:45:00Z">
              <w:rPr>
                <w:b/>
                <w:bCs/>
              </w:rPr>
            </w:rPrChange>
          </w:rPr>
          <w:delText>Setting up for success</w:delText>
        </w:r>
      </w:del>
      <w:ins w:id="688" w:author="Bambi C" w:date="2022-08-14T12:47:00Z">
        <w:r w:rsidR="009135F8">
          <w:t>High-level workflow:</w:t>
        </w:r>
      </w:ins>
    </w:p>
    <w:p w14:paraId="789B33EB" w14:textId="13CB98AF" w:rsidR="002825E6" w:rsidRDefault="002825E6" w:rsidP="002825E6">
      <w:pPr>
        <w:pStyle w:val="ListParagraph"/>
        <w:numPr>
          <w:ilvl w:val="0"/>
          <w:numId w:val="29"/>
        </w:numPr>
      </w:pPr>
      <w:r>
        <w:t xml:space="preserve">Copy “Assignment06_Starter_updated.py” script into Assignment06 </w:t>
      </w:r>
      <w:r w:rsidR="00060701">
        <w:t>script</w:t>
      </w:r>
    </w:p>
    <w:p w14:paraId="75B32B28" w14:textId="5ADDCFA4" w:rsidR="00060701" w:rsidRDefault="00060701" w:rsidP="002825E6">
      <w:pPr>
        <w:pStyle w:val="ListParagraph"/>
        <w:numPr>
          <w:ilvl w:val="0"/>
          <w:numId w:val="29"/>
        </w:numPr>
      </w:pPr>
      <w:r>
        <w:t xml:space="preserve">Apply PEP8 formatting </w:t>
      </w:r>
      <w:r w:rsidR="006257B8">
        <w:t>where</w:t>
      </w:r>
      <w:r>
        <w:t xml:space="preserve"> practical</w:t>
      </w:r>
    </w:p>
    <w:p w14:paraId="5D5124D2" w14:textId="0EC365AB" w:rsidR="00060701" w:rsidRDefault="00925CC7" w:rsidP="002825E6">
      <w:pPr>
        <w:pStyle w:val="ListParagraph"/>
        <w:numPr>
          <w:ilvl w:val="0"/>
          <w:numId w:val="29"/>
        </w:numPr>
      </w:pPr>
      <w:r>
        <w:t>Create module template</w:t>
      </w:r>
      <w:r w:rsidR="00D51843">
        <w:t xml:space="preserve"> (</w:t>
      </w:r>
      <w:r w:rsidR="006A6F19">
        <w:fldChar w:fldCharType="begin"/>
      </w:r>
      <w:r w:rsidR="006A6F19">
        <w:instrText xml:space="preserve"> REF _Ref110343296 \h </w:instrText>
      </w:r>
      <w:r w:rsidR="006A6F19">
        <w:fldChar w:fldCharType="separate"/>
      </w:r>
      <w:r w:rsidR="006A6F19">
        <w:t xml:space="preserve">Figure </w:t>
      </w:r>
      <w:r w:rsidR="006A6F19">
        <w:rPr>
          <w:noProof/>
        </w:rPr>
        <w:t>10</w:t>
      </w:r>
      <w:r w:rsidR="006A6F19">
        <w:fldChar w:fldCharType="end"/>
      </w:r>
      <w:r w:rsidR="00D51843">
        <w:t>)</w:t>
      </w:r>
    </w:p>
    <w:p w14:paraId="3BF98953" w14:textId="64B399C0" w:rsidR="00925CC7" w:rsidRDefault="00925CC7" w:rsidP="002825E6">
      <w:pPr>
        <w:pStyle w:val="ListParagraph"/>
        <w:numPr>
          <w:ilvl w:val="0"/>
          <w:numId w:val="29"/>
        </w:numPr>
      </w:pPr>
      <w:r>
        <w:t>Create function tracking table</w:t>
      </w:r>
      <w:ins w:id="689" w:author="Bambi C" w:date="2022-08-14T12:47:00Z">
        <w:r w:rsidR="00C85AB2">
          <w:t xml:space="preserve"> ()</w:t>
        </w:r>
      </w:ins>
    </w:p>
    <w:p w14:paraId="7670669C" w14:textId="09C9FA67" w:rsidR="00925CC7" w:rsidRDefault="00925CC7" w:rsidP="002825E6">
      <w:pPr>
        <w:pStyle w:val="ListParagraph"/>
        <w:numPr>
          <w:ilvl w:val="0"/>
          <w:numId w:val="29"/>
        </w:numPr>
      </w:pPr>
      <w:r>
        <w:t>Create module</w:t>
      </w:r>
      <w:r w:rsidR="006B7739">
        <w:t>s</w:t>
      </w:r>
      <w:r>
        <w:t xml:space="preserve"> for </w:t>
      </w:r>
      <w:r w:rsidR="006B7739">
        <w:t>related functions / tasks</w:t>
      </w:r>
      <w:ins w:id="690" w:author="Bambi C" w:date="2022-08-14T12:47:00Z">
        <w:r w:rsidR="00C85AB2">
          <w:t xml:space="preserve"> (</w:t>
        </w:r>
      </w:ins>
      <w:ins w:id="691" w:author="Bambi C" w:date="2022-08-14T12:48:00Z">
        <w:r w:rsidR="00C85AB2">
          <w:t>e.g.,</w:t>
        </w:r>
      </w:ins>
      <w:ins w:id="692" w:author="Bambi C" w:date="2022-08-14T12:47:00Z">
        <w:r w:rsidR="00C85AB2">
          <w:t xml:space="preserve"> menu options)</w:t>
        </w:r>
      </w:ins>
    </w:p>
    <w:p w14:paraId="6841A172" w14:textId="4E50CFC2" w:rsidR="006B7739" w:rsidRDefault="006B7739" w:rsidP="002825E6">
      <w:pPr>
        <w:pStyle w:val="ListParagraph"/>
        <w:numPr>
          <w:ilvl w:val="0"/>
          <w:numId w:val="29"/>
        </w:numPr>
      </w:pPr>
      <w:r>
        <w:t>Iterate module</w:t>
      </w:r>
    </w:p>
    <w:p w14:paraId="31791A99" w14:textId="163E6B7A" w:rsidR="006B7739" w:rsidRDefault="006B7739" w:rsidP="002825E6">
      <w:pPr>
        <w:pStyle w:val="ListParagraph"/>
        <w:numPr>
          <w:ilvl w:val="0"/>
          <w:numId w:val="29"/>
        </w:numPr>
      </w:pPr>
      <w:r>
        <w:t>Test module</w:t>
      </w:r>
    </w:p>
    <w:p w14:paraId="2025400A" w14:textId="7AA78572" w:rsidR="006B7739" w:rsidRDefault="006B7739" w:rsidP="002825E6">
      <w:pPr>
        <w:pStyle w:val="ListParagraph"/>
        <w:numPr>
          <w:ilvl w:val="0"/>
          <w:numId w:val="29"/>
        </w:numPr>
      </w:pPr>
      <w:r>
        <w:t>Integrate module to main Assignment06 script</w:t>
      </w:r>
    </w:p>
    <w:p w14:paraId="7D60439D" w14:textId="260D1A4F" w:rsidR="00E03205" w:rsidRDefault="00E03205" w:rsidP="002825E6">
      <w:pPr>
        <w:pStyle w:val="ListParagraph"/>
        <w:numPr>
          <w:ilvl w:val="0"/>
          <w:numId w:val="29"/>
        </w:numPr>
      </w:pPr>
      <w:r>
        <w:t>Test Assignment06 script</w:t>
      </w:r>
    </w:p>
    <w:p w14:paraId="70659E58" w14:textId="096C8E37" w:rsidR="00AC477F" w:rsidRDefault="00AC477F" w:rsidP="00AC477F">
      <w:r>
        <w:t>Since the base code for this assignment is already prescribed, I created a template for further developing each menu option as its own module (</w:t>
      </w:r>
      <w:r>
        <w:fldChar w:fldCharType="begin"/>
      </w:r>
      <w:r>
        <w:instrText xml:space="preserve"> REF _Ref110343296 \h </w:instrText>
      </w:r>
      <w:r>
        <w:fldChar w:fldCharType="separate"/>
      </w:r>
      <w:ins w:id="693" w:author="Bambi C" w:date="2022-08-14T12:46:00Z">
        <w:r>
          <w:t xml:space="preserve">Figure </w:t>
        </w:r>
        <w:r>
          <w:rPr>
            <w:noProof/>
          </w:rPr>
          <w:t>10</w:t>
        </w:r>
      </w:ins>
      <w:del w:id="694" w:author="Bambi C" w:date="2022-08-14T12:46:00Z">
        <w:r w:rsidDel="00AC477F">
          <w:delText xml:space="preserve">Figure </w:delText>
        </w:r>
        <w:r w:rsidDel="00AC477F">
          <w:rPr>
            <w:noProof/>
          </w:rPr>
          <w:delText>8</w:delText>
        </w:r>
      </w:del>
      <w:r>
        <w:fldChar w:fldCharType="end"/>
      </w:r>
      <w:r>
        <w:t>).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A73BD" w:rsidRPr="003A73BD" w14:paraId="48DA9625" w14:textId="77777777" w:rsidTr="006A6F19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A99E8E5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9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696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7D8893D8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9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698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Title: Assignment06</w:t>
              </w:r>
            </w:ins>
          </w:p>
          <w:p w14:paraId="7B9CD30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9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00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Dev: RSar</w:t>
              </w:r>
            </w:ins>
          </w:p>
          <w:p w14:paraId="4A57D236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0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02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Desc: Module## - Module description</w:t>
              </w:r>
            </w:ins>
          </w:p>
          <w:p w14:paraId="26283D68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0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04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ChangeLog: (date,name,change)</w:t>
              </w:r>
            </w:ins>
          </w:p>
          <w:p w14:paraId="70C885D0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0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06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           2022/mm/dd, RSar, Created module to complete Assignment</w:t>
              </w:r>
            </w:ins>
          </w:p>
          <w:p w14:paraId="57C25DE5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0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08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5698F23B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0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4491ABAF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0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37421C8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12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3940BAE4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14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034E906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8057AA7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6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053F5953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18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6A528AE9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BA7EA9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0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3E00D9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2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7576D04B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A21B71E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4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A7AED1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6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8E55F9F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292245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8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9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5B87EAD3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0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084891B9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30B1D5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2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33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C71F9E9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4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B8D2EE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24DCDF3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6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37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2DE2E8B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8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506EE60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7372BFF" w14:textId="25F3CBAB" w:rsidR="003A73BD" w:rsidDel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0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41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  <w:del w:id="742" w:author="Bambi C" w:date="2022-08-14T12:44:00Z">
              <w:r w:rsidR="003A73BD"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</w:delText>
              </w:r>
              <w:r w:rsidR="00436766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="00B83B81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="003A73BD"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Header</w:delText>
              </w:r>
            </w:del>
          </w:p>
          <w:p w14:paraId="1B6D9F69" w14:textId="7A4C41D3" w:rsidR="00395566" w:rsidRPr="009E33F3" w:rsidDel="006A6F19" w:rsidRDefault="00395566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del w:id="744" w:author="Bambi C" w:date="2022-08-14T12:44:00Z">
              <w:r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#</w:delText>
              </w:r>
            </w:del>
          </w:p>
          <w:p w14:paraId="0BB0EDE4" w14:textId="0C39C940" w:rsidR="003A73BD" w:rsidRPr="009E33F3" w:rsidDel="006A6F19" w:rsidRDefault="003A73BD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4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del w:id="746" w:author="Bambi C" w:date="2022-08-14T12:44:00Z">
              <w:r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</w:delText>
              </w:r>
              <w:r w:rsidR="00436766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="00B83B81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Program start</w:delText>
              </w:r>
            </w:del>
          </w:p>
          <w:p w14:paraId="6D2F40EC" w14:textId="1FEA4D08" w:rsidR="00CF130F" w:rsidRPr="009E33F3" w:rsidRDefault="003A73BD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747" w:author="Bambi C" w:date="2022-08-14T12:44:00Z">
              <w:r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#</w:delText>
              </w:r>
            </w:del>
          </w:p>
        </w:tc>
      </w:tr>
    </w:tbl>
    <w:p w14:paraId="7484F742" w14:textId="6A05D661" w:rsidR="00B41276" w:rsidRPr="00E67DD3" w:rsidDel="000D0F11" w:rsidRDefault="003A73BD" w:rsidP="003A73BD">
      <w:pPr>
        <w:pStyle w:val="Caption"/>
        <w:rPr>
          <w:del w:id="748" w:author="Bambi C" w:date="2022-08-14T12:45:00Z"/>
        </w:rPr>
      </w:pPr>
      <w:bookmarkStart w:id="749" w:name="_Ref110343296"/>
      <w:r>
        <w:t xml:space="preserve">Figure </w:t>
      </w:r>
      <w:r w:rsidR="00DE6474">
        <w:rPr>
          <w:b w:val="0"/>
          <w:bCs w:val="0"/>
        </w:rPr>
        <w:fldChar w:fldCharType="begin"/>
      </w:r>
      <w:r w:rsidR="00DE6474">
        <w:instrText xml:space="preserve"> SEQ Figure \* ARABIC </w:instrText>
      </w:r>
      <w:r w:rsidR="00DE6474">
        <w:rPr>
          <w:b w:val="0"/>
          <w:bCs w:val="0"/>
        </w:rPr>
        <w:fldChar w:fldCharType="separate"/>
      </w:r>
      <w:ins w:id="750" w:author="Bambi C" w:date="2022-08-14T12:52:00Z">
        <w:r w:rsidR="00A77FF4">
          <w:rPr>
            <w:noProof/>
          </w:rPr>
          <w:t>10</w:t>
        </w:r>
      </w:ins>
      <w:del w:id="751" w:author="Bambi C" w:date="2022-08-14T12:16:00Z">
        <w:r w:rsidR="008E6F01" w:rsidDel="00B43797">
          <w:rPr>
            <w:noProof/>
          </w:rPr>
          <w:delText>8</w:delText>
        </w:r>
      </w:del>
      <w:r w:rsidR="00DE6474">
        <w:rPr>
          <w:b w:val="0"/>
          <w:bCs w:val="0"/>
          <w:noProof/>
        </w:rPr>
        <w:fldChar w:fldCharType="end"/>
      </w:r>
      <w:bookmarkEnd w:id="749"/>
      <w:r>
        <w:t xml:space="preserve">. </w:t>
      </w:r>
      <w:ins w:id="752" w:author="Bambi C" w:date="2022-08-14T12:52:00Z">
        <w:r w:rsidR="00D54302">
          <w:t>Pseudo</w:t>
        </w:r>
      </w:ins>
      <w:ins w:id="753" w:author="Bambi C" w:date="2022-08-14T12:53:00Z">
        <w:r w:rsidR="00D54302">
          <w:t>code for m</w:t>
        </w:r>
      </w:ins>
      <w:ins w:id="754" w:author="Bambi C" w:date="2022-08-14T12:44:00Z">
        <w:r w:rsidR="006A6F19">
          <w:t>odule template</w:t>
        </w:r>
      </w:ins>
      <w:del w:id="755" w:author="Bambi C" w:date="2022-08-14T12:44:00Z">
        <w:r w:rsidDel="006A6F19">
          <w:delText>Pseudocode to get the brain juices running</w:delText>
        </w:r>
      </w:del>
    </w:p>
    <w:p w14:paraId="680EA0D4" w14:textId="1802F7DF" w:rsidR="002F5F5D" w:rsidRPr="00BA272F" w:rsidDel="000D0F11" w:rsidRDefault="00617BA9">
      <w:pPr>
        <w:shd w:val="clear" w:color="auto" w:fill="FFFF00"/>
        <w:rPr>
          <w:del w:id="756" w:author="Bambi C" w:date="2022-08-14T12:45:00Z"/>
        </w:rPr>
      </w:pPr>
      <w:del w:id="757" w:author="Bambi C" w:date="2022-08-14T12:45:00Z">
        <w:r w:rsidRPr="00BA272F" w:rsidDel="000D0F11">
          <w:delText xml:space="preserve">Based on the design as laid out in </w:delText>
        </w:r>
        <w:r w:rsidR="002F5F5D" w:rsidRPr="00BA272F" w:rsidDel="000D0F11">
          <w:fldChar w:fldCharType="begin"/>
        </w:r>
        <w:r w:rsidR="002F5F5D" w:rsidRPr="00BA272F" w:rsidDel="000D0F11">
          <w:delInstrText xml:space="preserve"> REF _Ref110343296 \h </w:delInstrText>
        </w:r>
        <w:r w:rsidR="00436766" w:rsidRPr="00BA272F" w:rsidDel="000D0F11">
          <w:delInstrText xml:space="preserve"> \* MERGEFORMAT </w:delInstrText>
        </w:r>
        <w:r w:rsidR="002F5F5D" w:rsidRPr="00BA272F" w:rsidDel="000D0F11">
          <w:fldChar w:fldCharType="separate"/>
        </w:r>
        <w:r w:rsidR="00B54B53" w:rsidRPr="00BA272F" w:rsidDel="000D0F11">
          <w:delText xml:space="preserve">Figure </w:delText>
        </w:r>
        <w:r w:rsidR="00B54B53" w:rsidRPr="00BA272F" w:rsidDel="000D0F11">
          <w:rPr>
            <w:noProof/>
          </w:rPr>
          <w:delText>8</w:delText>
        </w:r>
        <w:r w:rsidR="002F5F5D" w:rsidRPr="00BA272F" w:rsidDel="000D0F11">
          <w:fldChar w:fldCharType="end"/>
        </w:r>
        <w:r w:rsidR="002F5F5D" w:rsidRPr="00BA272F" w:rsidDel="000D0F11">
          <w:delText>, the basic structure</w:delText>
        </w:r>
        <w:r w:rsidR="00F7497F" w:rsidRPr="00BA272F" w:rsidDel="000D0F11">
          <w:delText xml:space="preserve"> </w:delText>
        </w:r>
        <w:r w:rsidR="001D7E49" w:rsidRPr="00BA272F" w:rsidDel="000D0F11">
          <w:delText>will be similar to Assignment04</w:delText>
        </w:r>
        <w:r w:rsidR="002F5F5D" w:rsidRPr="00BA272F" w:rsidDel="000D0F11">
          <w:delText>:</w:delText>
        </w:r>
      </w:del>
    </w:p>
    <w:p w14:paraId="4B6D8C24" w14:textId="29D4E19F" w:rsidR="002F5F5D" w:rsidRPr="00BA272F" w:rsidDel="000D0F11" w:rsidRDefault="002F5F5D">
      <w:pPr>
        <w:shd w:val="clear" w:color="auto" w:fill="FFFF00"/>
        <w:rPr>
          <w:del w:id="758" w:author="Bambi C" w:date="2022-08-14T12:45:00Z"/>
        </w:rPr>
        <w:pPrChange w:id="759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60" w:author="Bambi C" w:date="2022-08-14T12:45:00Z">
        <w:r w:rsidRPr="00BA272F" w:rsidDel="000D0F11">
          <w:delText>Put Menu in loop</w:delText>
        </w:r>
      </w:del>
    </w:p>
    <w:p w14:paraId="28CC7343" w14:textId="6F35525D" w:rsidR="005B6AD6" w:rsidDel="000D0F11" w:rsidRDefault="00C525C0">
      <w:pPr>
        <w:shd w:val="clear" w:color="auto" w:fill="FFFF00"/>
        <w:rPr>
          <w:del w:id="761" w:author="Bambi C" w:date="2022-08-14T12:45:00Z"/>
        </w:rPr>
        <w:pPrChange w:id="762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63" w:author="Bambi C" w:date="2022-08-14T12:45:00Z">
        <w:r w:rsidRPr="00BA272F" w:rsidDel="000D0F11">
          <w:delText xml:space="preserve">Inside the Menu loop, each </w:delText>
        </w:r>
        <w:r w:rsidR="001D7E49" w:rsidRPr="00BA272F" w:rsidDel="000D0F11">
          <w:delText>input by user will trigger different action/ activity</w:delText>
        </w:r>
      </w:del>
    </w:p>
    <w:p w14:paraId="2DF35C86" w14:textId="1C4C4E54" w:rsidR="004074B8" w:rsidRPr="00BA272F" w:rsidDel="000D0F11" w:rsidRDefault="004074B8">
      <w:pPr>
        <w:shd w:val="clear" w:color="auto" w:fill="FFFF00"/>
        <w:rPr>
          <w:del w:id="764" w:author="Bambi C" w:date="2022-08-14T12:45:00Z"/>
        </w:rPr>
        <w:pPrChange w:id="765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66" w:author="Bambi C" w:date="2022-08-14T12:45:00Z">
        <w:r w:rsidDel="000D0F11">
          <w:delText>Actions 1 (display) and 4</w:delText>
        </w:r>
        <w:r w:rsidR="005A194F" w:rsidDel="000D0F11">
          <w:delText xml:space="preserve"> (save)</w:delText>
        </w:r>
        <w:r w:rsidRPr="00C60E2A" w:rsidDel="000D0F11">
          <w:delText xml:space="preserve"> will be linear </w:delText>
        </w:r>
        <w:r w:rsidDel="000D0F11">
          <w:delText xml:space="preserve">– after the action has been performed then user is </w:delText>
        </w:r>
        <w:r w:rsidR="009F221D" w:rsidDel="000D0F11">
          <w:delText xml:space="preserve">automatically </w:delText>
        </w:r>
        <w:r w:rsidDel="000D0F11">
          <w:delText>returned to the Menu loop</w:delText>
        </w:r>
      </w:del>
    </w:p>
    <w:p w14:paraId="5CDC18AE" w14:textId="62711B84" w:rsidR="00357D71" w:rsidRPr="00BA272F" w:rsidDel="000D0F11" w:rsidRDefault="00076B1B">
      <w:pPr>
        <w:shd w:val="clear" w:color="auto" w:fill="FFFF00"/>
        <w:rPr>
          <w:del w:id="767" w:author="Bambi C" w:date="2022-08-14T12:45:00Z"/>
        </w:rPr>
        <w:pPrChange w:id="768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69" w:author="Bambi C" w:date="2022-08-14T12:45:00Z">
        <w:r w:rsidDel="000D0F11">
          <w:delText xml:space="preserve">Actions 2 </w:delText>
        </w:r>
        <w:r w:rsidR="005A194F" w:rsidDel="000D0F11">
          <w:delText xml:space="preserve">(add) </w:delText>
        </w:r>
        <w:r w:rsidDel="000D0F11">
          <w:delText>and 3</w:delText>
        </w:r>
        <w:r w:rsidR="005A194F" w:rsidDel="000D0F11">
          <w:delText xml:space="preserve"> (remove)</w:delText>
        </w:r>
        <w:r w:rsidR="000E3C15" w:rsidDel="000D0F11">
          <w:delText xml:space="preserve"> will need to run in their own </w:delText>
        </w:r>
        <w:r w:rsidR="009F221D" w:rsidDel="000D0F11">
          <w:delText xml:space="preserve">respective </w:delText>
        </w:r>
        <w:r w:rsidR="000E3C15" w:rsidDel="000D0F11">
          <w:delText>loop</w:delText>
        </w:r>
        <w:r w:rsidR="002B1EAD" w:rsidDel="000D0F11">
          <w:delText xml:space="preserve"> – after user </w:delText>
        </w:r>
        <w:r w:rsidR="00474575" w:rsidDel="000D0F11">
          <w:delText>is done</w:delText>
        </w:r>
        <w:r w:rsidR="00BE68AB" w:rsidDel="000D0F11">
          <w:delText xml:space="preserve"> performing</w:delText>
        </w:r>
        <w:r w:rsidR="009F221D" w:rsidDel="000D0F11">
          <w:delText xml:space="preserve"> the </w:delText>
        </w:r>
        <w:r w:rsidR="00BE68AB" w:rsidDel="000D0F11">
          <w:delText xml:space="preserve"> action, then</w:delText>
        </w:r>
        <w:r w:rsidR="007F56CE" w:rsidDel="000D0F11">
          <w:delText xml:space="preserve"> </w:delText>
        </w:r>
        <w:r w:rsidR="000F536D" w:rsidDel="000D0F11">
          <w:delText xml:space="preserve">the </w:delText>
        </w:r>
        <w:r w:rsidR="007F56CE" w:rsidDel="000D0F11">
          <w:delText xml:space="preserve">user </w:delText>
        </w:r>
        <w:r w:rsidR="009F221D" w:rsidDel="000D0F11">
          <w:delText xml:space="preserve">can </w:delText>
        </w:r>
        <w:r w:rsidR="000F536D" w:rsidDel="000D0F11">
          <w:delText>choose to return to the Menu loop</w:delText>
        </w:r>
      </w:del>
    </w:p>
    <w:p w14:paraId="3BBB8CB5" w14:textId="6D34556D" w:rsidR="008F2F86" w:rsidRPr="00BA272F" w:rsidDel="000D0F11" w:rsidRDefault="000F536D">
      <w:pPr>
        <w:shd w:val="clear" w:color="auto" w:fill="FFFF00"/>
        <w:rPr>
          <w:del w:id="770" w:author="Bambi C" w:date="2022-08-14T12:45:00Z"/>
        </w:rPr>
        <w:pPrChange w:id="771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72" w:author="Bambi C" w:date="2022-08-14T12:45:00Z">
        <w:r w:rsidDel="000D0F11">
          <w:delText xml:space="preserve">Action 5 </w:delText>
        </w:r>
        <w:r w:rsidR="0087362E" w:rsidDel="000D0F11">
          <w:delText xml:space="preserve">(exit) will include additional </w:delText>
        </w:r>
        <w:r w:rsidR="008F2F86" w:rsidDel="000D0F11">
          <w:delText>prompt to confirm exit</w:delText>
        </w:r>
      </w:del>
    </w:p>
    <w:p w14:paraId="3CEBD917" w14:textId="5D70464F" w:rsidR="005272E9" w:rsidRPr="00BA272F" w:rsidRDefault="005272E9">
      <w:pPr>
        <w:pStyle w:val="Caption"/>
        <w:pPrChange w:id="773" w:author="Bambi C" w:date="2022-08-14T12:45:00Z">
          <w:pPr>
            <w:shd w:val="clear" w:color="auto" w:fill="FFFF00"/>
          </w:pPr>
        </w:pPrChange>
      </w:pPr>
      <w:del w:id="774" w:author="Bambi C" w:date="2022-08-14T12:45:00Z">
        <w:r w:rsidRPr="00BA272F" w:rsidDel="000D0F11">
          <w:delText xml:space="preserve">Additionally, since </w:delText>
        </w:r>
        <w:r w:rsidR="00AC5980" w:rsidDel="000D0F11">
          <w:delText>many of the functions</w:delText>
        </w:r>
        <w:r w:rsidRPr="00BA272F" w:rsidDel="000D0F11">
          <w:delText xml:space="preserve"> </w:delText>
        </w:r>
        <w:r w:rsidR="00AC5980" w:rsidDel="000D0F11">
          <w:delText>in</w:delText>
        </w:r>
        <w:r w:rsidR="00AC5980" w:rsidRPr="00BA272F" w:rsidDel="000D0F11">
          <w:delText xml:space="preserve"> </w:delText>
        </w:r>
        <w:r w:rsidRPr="00BA272F" w:rsidDel="000D0F11">
          <w:delText xml:space="preserve">this program </w:delText>
        </w:r>
        <w:r w:rsidR="00AC5980" w:rsidDel="000D0F11">
          <w:delText>are</w:delText>
        </w:r>
        <w:r w:rsidR="00AC5980" w:rsidRPr="00BA272F" w:rsidDel="000D0F11">
          <w:delText xml:space="preserve"> </w:delText>
        </w:r>
        <w:r w:rsidRPr="00BA272F" w:rsidDel="000D0F11">
          <w:delText>leveraged from Assignment0</w:delText>
        </w:r>
        <w:r w:rsidR="008F2F86" w:rsidRPr="00BA272F" w:rsidDel="000D0F11">
          <w:delText>4</w:delText>
        </w:r>
        <w:r w:rsidRPr="00BA272F" w:rsidDel="000D0F11">
          <w:delText>,</w:delText>
        </w:r>
        <w:r w:rsidR="008F2F86" w:rsidRPr="00BA272F" w:rsidDel="000D0F11">
          <w:delText xml:space="preserve"> statements will </w:delText>
        </w:r>
        <w:r w:rsidR="00AC5980" w:rsidDel="000D0F11">
          <w:delText xml:space="preserve">still </w:delText>
        </w:r>
        <w:r w:rsidR="008F2F86" w:rsidRPr="00BA272F" w:rsidDel="000D0F11">
          <w:delText xml:space="preserve">need to be modified to accommodate </w:delText>
        </w:r>
        <w:r w:rsidR="00AC5980" w:rsidRPr="00BA272F" w:rsidDel="000D0F11">
          <w:delText>the use of dictionary-type collection</w:delText>
        </w:r>
        <w:r w:rsidR="00F66AC5" w:rsidRPr="00BA272F" w:rsidDel="000D0F11">
          <w:delText>.</w:delText>
        </w:r>
      </w:del>
    </w:p>
    <w:p w14:paraId="70BA8A6C" w14:textId="044AD6B6" w:rsidR="002D26AC" w:rsidRDefault="002D26AC" w:rsidP="002D26AC">
      <w:pPr>
        <w:rPr>
          <w:ins w:id="775" w:author="Bambi C" w:date="2022-08-14T12:51:00Z"/>
        </w:rPr>
      </w:pPr>
      <w:ins w:id="776" w:author="Bambi C" w:date="2022-08-14T12:48:00Z">
        <w:r>
          <w:t xml:space="preserve">For this assignment, we are modifying existing custom defined functions. </w:t>
        </w:r>
      </w:ins>
      <w:ins w:id="777" w:author="Bambi C" w:date="2022-08-14T12:49:00Z">
        <w:r w:rsidR="00FC388E">
          <w:t>Therefore, to track development and status</w:t>
        </w:r>
      </w:ins>
      <w:ins w:id="778" w:author="Bambi C" w:date="2022-08-14T12:50:00Z">
        <w:r w:rsidR="00D40E95">
          <w:t xml:space="preserve"> of modules, I created the table and updates / iterated as </w:t>
        </w:r>
      </w:ins>
      <w:ins w:id="779" w:author="Bambi C" w:date="2022-08-14T12:51:00Z">
        <w:r w:rsidR="00D40E95">
          <w:t>development</w:t>
        </w:r>
      </w:ins>
      <w:ins w:id="780" w:author="Bambi C" w:date="2022-08-14T12:50:00Z">
        <w:r w:rsidR="00D40E95">
          <w:t xml:space="preserve"> progressed (</w:t>
        </w:r>
      </w:ins>
      <w:ins w:id="781" w:author="Bambi C" w:date="2022-08-14T12:55:00Z">
        <w:r w:rsidR="004E49E7">
          <w:fldChar w:fldCharType="begin"/>
        </w:r>
        <w:r w:rsidR="004E49E7">
          <w:instrText xml:space="preserve"> REF _Ref111374159 \h </w:instrText>
        </w:r>
      </w:ins>
      <w:r w:rsidR="004E49E7">
        <w:fldChar w:fldCharType="separate"/>
      </w:r>
      <w:ins w:id="782" w:author="Bambi C" w:date="2022-08-14T12:55:00Z">
        <w:r w:rsidR="004E49E7">
          <w:t xml:space="preserve">Figure </w:t>
        </w:r>
        <w:r w:rsidR="004E49E7">
          <w:rPr>
            <w:noProof/>
          </w:rPr>
          <w:t>11</w:t>
        </w:r>
        <w:r w:rsidR="004E49E7">
          <w:fldChar w:fldCharType="end"/>
        </w:r>
      </w:ins>
      <w:ins w:id="783" w:author="Bambi C" w:date="2022-08-14T12:50:00Z">
        <w:r w:rsidR="00D40E95">
          <w:t>).</w:t>
        </w:r>
      </w:ins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  <w:tblPrChange w:id="784" w:author="Bambi C" w:date="2022-08-14T20:36:00Z">
          <w:tblPr>
            <w:tblStyle w:val="TableGrid"/>
            <w:tblW w:w="0" w:type="auto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tblLook w:val="04A0" w:firstRow="1" w:lastRow="0" w:firstColumn="1" w:lastColumn="0" w:noHBand="0" w:noVBand="1"/>
          </w:tblPr>
        </w:tblPrChange>
      </w:tblPr>
      <w:tblGrid>
        <w:gridCol w:w="1011"/>
        <w:gridCol w:w="2632"/>
        <w:gridCol w:w="1367"/>
        <w:gridCol w:w="1153"/>
        <w:gridCol w:w="1169"/>
        <w:gridCol w:w="1085"/>
        <w:gridCol w:w="1159"/>
        <w:tblGridChange w:id="785">
          <w:tblGrid>
            <w:gridCol w:w="1011"/>
            <w:gridCol w:w="2633"/>
            <w:gridCol w:w="1368"/>
            <w:gridCol w:w="1271"/>
            <w:gridCol w:w="1177"/>
            <w:gridCol w:w="407"/>
            <w:gridCol w:w="678"/>
            <w:gridCol w:w="407"/>
            <w:gridCol w:w="1359"/>
            <w:gridCol w:w="5"/>
          </w:tblGrid>
        </w:tblGridChange>
      </w:tblGrid>
      <w:tr w:rsidR="004E49E7" w:rsidRPr="00D23696" w14:paraId="1DA46234" w14:textId="77777777" w:rsidTr="00DE6474">
        <w:trPr>
          <w:tblHeader/>
          <w:ins w:id="786" w:author="Bambi C" w:date="2022-08-14T12:51:00Z"/>
        </w:trPr>
        <w:tc>
          <w:tcPr>
            <w:tcW w:w="1011" w:type="dxa"/>
            <w:shd w:val="clear" w:color="auto" w:fill="EEE6F3" w:themeFill="accent1" w:themeFillTint="33"/>
            <w:tcPrChange w:id="787" w:author="Bambi C" w:date="2022-08-14T20:36:00Z">
              <w:tcPr>
                <w:tcW w:w="1011" w:type="dxa"/>
                <w:shd w:val="clear" w:color="auto" w:fill="EEE6F3" w:themeFill="accent1" w:themeFillTint="33"/>
              </w:tcPr>
            </w:tcPrChange>
          </w:tcPr>
          <w:p w14:paraId="3F012BF7" w14:textId="1879A73B" w:rsidR="00D54302" w:rsidRPr="00CC0BDE" w:rsidRDefault="00D54302" w:rsidP="00D54302">
            <w:pPr>
              <w:rPr>
                <w:ins w:id="788" w:author="Bambi C" w:date="2022-08-14T12:51:00Z"/>
                <w:b/>
                <w:bCs/>
                <w:rPrChange w:id="789" w:author="Bambi C" w:date="2022-08-14T12:54:00Z">
                  <w:rPr>
                    <w:ins w:id="790" w:author="Bambi C" w:date="2022-08-14T12:51:00Z"/>
                  </w:rPr>
                </w:rPrChange>
              </w:rPr>
            </w:pPr>
            <w:ins w:id="791" w:author="Bambi C" w:date="2022-08-14T12:53:00Z">
              <w:r w:rsidRPr="00CC0BDE">
                <w:rPr>
                  <w:b/>
                  <w:bCs/>
                  <w:rPrChange w:id="792" w:author="Bambi C" w:date="2022-08-14T12:54:00Z">
                    <w:rPr/>
                  </w:rPrChange>
                </w:rPr>
                <w:t>class</w:t>
              </w:r>
            </w:ins>
          </w:p>
        </w:tc>
        <w:tc>
          <w:tcPr>
            <w:tcW w:w="2633" w:type="dxa"/>
            <w:shd w:val="clear" w:color="auto" w:fill="EEE6F3" w:themeFill="accent1" w:themeFillTint="33"/>
            <w:tcPrChange w:id="793" w:author="Bambi C" w:date="2022-08-14T20:36:00Z">
              <w:tcPr>
                <w:tcW w:w="2633" w:type="dxa"/>
                <w:shd w:val="clear" w:color="auto" w:fill="EEE6F3" w:themeFill="accent1" w:themeFillTint="33"/>
              </w:tcPr>
            </w:tcPrChange>
          </w:tcPr>
          <w:p w14:paraId="2B008B68" w14:textId="0E113D68" w:rsidR="00D54302" w:rsidRPr="00CC0BDE" w:rsidRDefault="00D54302" w:rsidP="00D54302">
            <w:pPr>
              <w:rPr>
                <w:ins w:id="794" w:author="Bambi C" w:date="2022-08-14T12:51:00Z"/>
                <w:b/>
                <w:bCs/>
                <w:rPrChange w:id="795" w:author="Bambi C" w:date="2022-08-14T12:54:00Z">
                  <w:rPr>
                    <w:ins w:id="796" w:author="Bambi C" w:date="2022-08-14T12:51:00Z"/>
                  </w:rPr>
                </w:rPrChange>
              </w:rPr>
            </w:pPr>
            <w:ins w:id="797" w:author="Bambi C" w:date="2022-08-14T12:53:00Z">
              <w:r w:rsidRPr="00CC0BDE">
                <w:rPr>
                  <w:b/>
                  <w:bCs/>
                  <w:rPrChange w:id="798" w:author="Bambi C" w:date="2022-08-14T12:54:00Z">
                    <w:rPr/>
                  </w:rPrChange>
                </w:rPr>
                <w:t>function</w:t>
              </w:r>
            </w:ins>
          </w:p>
        </w:tc>
        <w:tc>
          <w:tcPr>
            <w:tcW w:w="1368" w:type="dxa"/>
            <w:shd w:val="clear" w:color="auto" w:fill="EEE6F3" w:themeFill="accent1" w:themeFillTint="33"/>
            <w:tcPrChange w:id="799" w:author="Bambi C" w:date="2022-08-14T20:36:00Z">
              <w:tcPr>
                <w:tcW w:w="1368" w:type="dxa"/>
                <w:shd w:val="clear" w:color="auto" w:fill="EEE6F3" w:themeFill="accent1" w:themeFillTint="33"/>
              </w:tcPr>
            </w:tcPrChange>
          </w:tcPr>
          <w:p w14:paraId="4EF0E51B" w14:textId="466D7062" w:rsidR="00D54302" w:rsidRPr="00CC0BDE" w:rsidRDefault="00D54302" w:rsidP="00D54302">
            <w:pPr>
              <w:rPr>
                <w:ins w:id="800" w:author="Bambi C" w:date="2022-08-14T12:51:00Z"/>
                <w:b/>
                <w:bCs/>
                <w:rPrChange w:id="801" w:author="Bambi C" w:date="2022-08-14T12:54:00Z">
                  <w:rPr>
                    <w:ins w:id="802" w:author="Bambi C" w:date="2022-08-14T12:51:00Z"/>
                  </w:rPr>
                </w:rPrChange>
              </w:rPr>
            </w:pPr>
            <w:ins w:id="803" w:author="Bambi C" w:date="2022-08-14T12:53:00Z">
              <w:r w:rsidRPr="00CC0BDE">
                <w:rPr>
                  <w:b/>
                  <w:bCs/>
                  <w:rPrChange w:id="804" w:author="Bambi C" w:date="2022-08-14T12:54:00Z">
                    <w:rPr/>
                  </w:rPrChange>
                </w:rPr>
                <w:t>module</w:t>
              </w:r>
            </w:ins>
          </w:p>
        </w:tc>
        <w:tc>
          <w:tcPr>
            <w:tcW w:w="1271" w:type="dxa"/>
            <w:shd w:val="clear" w:color="auto" w:fill="EEE6F3" w:themeFill="accent1" w:themeFillTint="33"/>
            <w:tcPrChange w:id="805" w:author="Bambi C" w:date="2022-08-14T20:36:00Z">
              <w:tcPr>
                <w:tcW w:w="1271" w:type="dxa"/>
                <w:shd w:val="clear" w:color="auto" w:fill="EEE6F3" w:themeFill="accent1" w:themeFillTint="33"/>
              </w:tcPr>
            </w:tcPrChange>
          </w:tcPr>
          <w:p w14:paraId="0A920BDD" w14:textId="6F7D42E1" w:rsidR="00D54302" w:rsidRPr="00CC0BDE" w:rsidRDefault="00D54302" w:rsidP="00D54302">
            <w:pPr>
              <w:rPr>
                <w:ins w:id="806" w:author="Bambi C" w:date="2022-08-14T12:51:00Z"/>
                <w:b/>
                <w:bCs/>
                <w:rPrChange w:id="807" w:author="Bambi C" w:date="2022-08-14T12:54:00Z">
                  <w:rPr>
                    <w:ins w:id="808" w:author="Bambi C" w:date="2022-08-14T12:51:00Z"/>
                  </w:rPr>
                </w:rPrChange>
              </w:rPr>
            </w:pPr>
            <w:ins w:id="809" w:author="Bambi C" w:date="2022-08-14T12:53:00Z">
              <w:r w:rsidRPr="00CC0BDE">
                <w:rPr>
                  <w:b/>
                  <w:bCs/>
                  <w:rPrChange w:id="810" w:author="Bambi C" w:date="2022-08-14T12:54:00Z">
                    <w:rPr/>
                  </w:rPrChange>
                </w:rPr>
                <w:t>menu option</w:t>
              </w:r>
            </w:ins>
          </w:p>
        </w:tc>
        <w:tc>
          <w:tcPr>
            <w:tcW w:w="1177" w:type="dxa"/>
            <w:shd w:val="clear" w:color="auto" w:fill="EEE6F3" w:themeFill="accent1" w:themeFillTint="33"/>
            <w:tcPrChange w:id="811" w:author="Bambi C" w:date="2022-08-14T20:36:00Z">
              <w:tcPr>
                <w:tcW w:w="1177" w:type="dxa"/>
                <w:shd w:val="clear" w:color="auto" w:fill="EEE6F3" w:themeFill="accent1" w:themeFillTint="33"/>
              </w:tcPr>
            </w:tcPrChange>
          </w:tcPr>
          <w:p w14:paraId="1FDDC29A" w14:textId="337BA56E" w:rsidR="00D54302" w:rsidRPr="00CC0BDE" w:rsidRDefault="00D54302" w:rsidP="00D54302">
            <w:pPr>
              <w:rPr>
                <w:ins w:id="812" w:author="Bambi C" w:date="2022-08-14T12:51:00Z"/>
                <w:b/>
                <w:bCs/>
                <w:rPrChange w:id="813" w:author="Bambi C" w:date="2022-08-14T12:54:00Z">
                  <w:rPr>
                    <w:ins w:id="814" w:author="Bambi C" w:date="2022-08-14T12:51:00Z"/>
                  </w:rPr>
                </w:rPrChange>
              </w:rPr>
            </w:pPr>
            <w:ins w:id="815" w:author="Bambi C" w:date="2022-08-14T12:53:00Z">
              <w:r w:rsidRPr="00CC0BDE">
                <w:rPr>
                  <w:b/>
                  <w:bCs/>
                  <w:rPrChange w:id="816" w:author="Bambi C" w:date="2022-08-14T12:54:00Z">
                    <w:rPr/>
                  </w:rPrChange>
                </w:rPr>
                <w:t>test, pre-integration</w:t>
              </w:r>
            </w:ins>
          </w:p>
        </w:tc>
        <w:tc>
          <w:tcPr>
            <w:tcW w:w="1085" w:type="dxa"/>
            <w:shd w:val="clear" w:color="auto" w:fill="EEE6F3" w:themeFill="accent1" w:themeFillTint="33"/>
            <w:tcPrChange w:id="817" w:author="Bambi C" w:date="2022-08-14T20:36:00Z">
              <w:tcPr>
                <w:tcW w:w="1080" w:type="dxa"/>
                <w:gridSpan w:val="2"/>
                <w:shd w:val="clear" w:color="auto" w:fill="EEE6F3" w:themeFill="accent1" w:themeFillTint="33"/>
              </w:tcPr>
            </w:tcPrChange>
          </w:tcPr>
          <w:p w14:paraId="197F52F5" w14:textId="298631D2" w:rsidR="00D54302" w:rsidRPr="00CC0BDE" w:rsidRDefault="00D54302" w:rsidP="00D54302">
            <w:pPr>
              <w:rPr>
                <w:ins w:id="818" w:author="Bambi C" w:date="2022-08-14T12:51:00Z"/>
                <w:b/>
                <w:bCs/>
                <w:rPrChange w:id="819" w:author="Bambi C" w:date="2022-08-14T12:54:00Z">
                  <w:rPr>
                    <w:ins w:id="820" w:author="Bambi C" w:date="2022-08-14T12:51:00Z"/>
                  </w:rPr>
                </w:rPrChange>
              </w:rPr>
            </w:pPr>
            <w:ins w:id="821" w:author="Bambi C" w:date="2022-08-14T12:53:00Z">
              <w:r w:rsidRPr="00CC0BDE">
                <w:rPr>
                  <w:b/>
                  <w:bCs/>
                  <w:rPrChange w:id="822" w:author="Bambi C" w:date="2022-08-14T12:54:00Z">
                    <w:rPr/>
                  </w:rPrChange>
                </w:rPr>
                <w:t>integrated</w:t>
              </w:r>
            </w:ins>
          </w:p>
        </w:tc>
        <w:tc>
          <w:tcPr>
            <w:tcW w:w="1165" w:type="dxa"/>
            <w:shd w:val="clear" w:color="auto" w:fill="EEE6F3" w:themeFill="accent1" w:themeFillTint="33"/>
            <w:tcPrChange w:id="823" w:author="Bambi C" w:date="2022-08-14T20:36:00Z">
              <w:tcPr>
                <w:tcW w:w="1771" w:type="dxa"/>
                <w:gridSpan w:val="3"/>
                <w:shd w:val="clear" w:color="auto" w:fill="EEE6F3" w:themeFill="accent1" w:themeFillTint="33"/>
              </w:tcPr>
            </w:tcPrChange>
          </w:tcPr>
          <w:p w14:paraId="449E3FA5" w14:textId="1C321C5C" w:rsidR="00D54302" w:rsidRPr="00CC0BDE" w:rsidRDefault="00D54302" w:rsidP="00D54302">
            <w:pPr>
              <w:rPr>
                <w:ins w:id="824" w:author="Bambi C" w:date="2022-08-14T12:51:00Z"/>
                <w:b/>
                <w:bCs/>
                <w:rPrChange w:id="825" w:author="Bambi C" w:date="2022-08-14T12:54:00Z">
                  <w:rPr>
                    <w:ins w:id="826" w:author="Bambi C" w:date="2022-08-14T12:51:00Z"/>
                  </w:rPr>
                </w:rPrChange>
              </w:rPr>
            </w:pPr>
            <w:ins w:id="827" w:author="Bambi C" w:date="2022-08-14T12:53:00Z">
              <w:r w:rsidRPr="00CC0BDE">
                <w:rPr>
                  <w:b/>
                  <w:bCs/>
                  <w:rPrChange w:id="828" w:author="Bambi C" w:date="2022-08-14T12:54:00Z">
                    <w:rPr/>
                  </w:rPrChange>
                </w:rPr>
                <w:t>test, post-integration</w:t>
              </w:r>
            </w:ins>
          </w:p>
        </w:tc>
      </w:tr>
      <w:tr w:rsidR="004E49E7" w14:paraId="51A06DB2" w14:textId="77777777" w:rsidTr="004E49E7">
        <w:trPr>
          <w:ins w:id="829" w:author="Bambi C" w:date="2022-08-14T12:51:00Z"/>
          <w:trPrChange w:id="830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831" w:author="Bambi C" w:date="2022-08-14T12:57:00Z">
              <w:tcPr>
                <w:tcW w:w="1011" w:type="dxa"/>
              </w:tcPr>
            </w:tcPrChange>
          </w:tcPr>
          <w:p w14:paraId="408B3228" w14:textId="4976AB72" w:rsidR="00D54302" w:rsidRDefault="00D54302" w:rsidP="00D54302">
            <w:pPr>
              <w:rPr>
                <w:ins w:id="832" w:author="Bambi C" w:date="2022-08-14T12:51:00Z"/>
              </w:rPr>
            </w:pPr>
            <w:ins w:id="833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834" w:author="Bambi C" w:date="2022-08-14T12:57:00Z">
              <w:tcPr>
                <w:tcW w:w="2633" w:type="dxa"/>
              </w:tcPr>
            </w:tcPrChange>
          </w:tcPr>
          <w:p w14:paraId="37100837" w14:textId="689C0CD4" w:rsidR="00D54302" w:rsidRDefault="00D54302" w:rsidP="00D54302">
            <w:pPr>
              <w:rPr>
                <w:ins w:id="835" w:author="Bambi C" w:date="2022-08-14T12:51:00Z"/>
              </w:rPr>
            </w:pPr>
            <w:ins w:id="836" w:author="Bambi C" w:date="2022-08-14T12:53:00Z">
              <w:r w:rsidRPr="00CC452E">
                <w:t>read_data_from_file</w:t>
              </w:r>
            </w:ins>
          </w:p>
        </w:tc>
        <w:tc>
          <w:tcPr>
            <w:tcW w:w="1368" w:type="dxa"/>
            <w:tcPrChange w:id="837" w:author="Bambi C" w:date="2022-08-14T12:57:00Z">
              <w:tcPr>
                <w:tcW w:w="1368" w:type="dxa"/>
              </w:tcPr>
            </w:tcPrChange>
          </w:tcPr>
          <w:p w14:paraId="7D17FE18" w14:textId="45A507BE" w:rsidR="00D54302" w:rsidRDefault="00D54302" w:rsidP="00D54302">
            <w:pPr>
              <w:rPr>
                <w:ins w:id="838" w:author="Bambi C" w:date="2022-08-14T12:51:00Z"/>
              </w:rPr>
            </w:pPr>
            <w:ins w:id="839" w:author="Bambi C" w:date="2022-08-14T12:53:00Z">
              <w:r w:rsidRPr="00CC452E">
                <w:t>read_show.py</w:t>
              </w:r>
            </w:ins>
          </w:p>
        </w:tc>
        <w:tc>
          <w:tcPr>
            <w:tcW w:w="1271" w:type="dxa"/>
            <w:tcPrChange w:id="840" w:author="Bambi C" w:date="2022-08-14T12:57:00Z">
              <w:tcPr>
                <w:tcW w:w="1271" w:type="dxa"/>
              </w:tcPr>
            </w:tcPrChange>
          </w:tcPr>
          <w:p w14:paraId="1C7BCFF0" w14:textId="6726DEFC" w:rsidR="00D54302" w:rsidRDefault="00D54302" w:rsidP="00D54302">
            <w:pPr>
              <w:rPr>
                <w:ins w:id="841" w:author="Bambi C" w:date="2022-08-14T12:51:00Z"/>
              </w:rPr>
            </w:pPr>
            <w:ins w:id="842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843" w:author="Bambi C" w:date="2022-08-14T12:57:00Z">
              <w:tcPr>
                <w:tcW w:w="1584" w:type="dxa"/>
                <w:gridSpan w:val="2"/>
              </w:tcPr>
            </w:tcPrChange>
          </w:tcPr>
          <w:p w14:paraId="54E4EF58" w14:textId="59455704" w:rsidR="00D54302" w:rsidRDefault="00D54302" w:rsidP="00D54302">
            <w:pPr>
              <w:rPr>
                <w:ins w:id="844" w:author="Bambi C" w:date="2022-08-14T12:51:00Z"/>
              </w:rPr>
            </w:pPr>
            <w:ins w:id="845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846" w:author="Bambi C" w:date="2022-08-14T12:57:00Z">
              <w:tcPr>
                <w:tcW w:w="1085" w:type="dxa"/>
                <w:gridSpan w:val="2"/>
              </w:tcPr>
            </w:tcPrChange>
          </w:tcPr>
          <w:p w14:paraId="6DBEF5E8" w14:textId="54281CC1" w:rsidR="00D54302" w:rsidRDefault="00D54302" w:rsidP="00D54302">
            <w:pPr>
              <w:rPr>
                <w:ins w:id="847" w:author="Bambi C" w:date="2022-08-14T12:51:00Z"/>
              </w:rPr>
            </w:pPr>
            <w:ins w:id="848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849" w:author="Bambi C" w:date="2022-08-14T12:57:00Z">
              <w:tcPr>
                <w:tcW w:w="1359" w:type="dxa"/>
              </w:tcPr>
            </w:tcPrChange>
          </w:tcPr>
          <w:p w14:paraId="51ECB78C" w14:textId="21E3EBF6" w:rsidR="00D54302" w:rsidRDefault="00D54302" w:rsidP="00D54302">
            <w:pPr>
              <w:rPr>
                <w:ins w:id="850" w:author="Bambi C" w:date="2022-08-14T12:51:00Z"/>
              </w:rPr>
            </w:pPr>
            <w:ins w:id="851" w:author="Bambi C" w:date="2022-08-14T12:53:00Z">
              <w:r w:rsidRPr="00CC452E">
                <w:t>pass</w:t>
              </w:r>
            </w:ins>
          </w:p>
        </w:tc>
      </w:tr>
      <w:tr w:rsidR="004E49E7" w14:paraId="0DE4F5B9" w14:textId="77777777" w:rsidTr="004E49E7">
        <w:trPr>
          <w:ins w:id="852" w:author="Bambi C" w:date="2022-08-14T12:51:00Z"/>
          <w:trPrChange w:id="853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854" w:author="Bambi C" w:date="2022-08-14T12:57:00Z">
              <w:tcPr>
                <w:tcW w:w="1011" w:type="dxa"/>
              </w:tcPr>
            </w:tcPrChange>
          </w:tcPr>
          <w:p w14:paraId="1AE61771" w14:textId="3FDFF9A9" w:rsidR="00D54302" w:rsidRDefault="00D54302" w:rsidP="00D54302">
            <w:pPr>
              <w:rPr>
                <w:ins w:id="855" w:author="Bambi C" w:date="2022-08-14T12:51:00Z"/>
              </w:rPr>
            </w:pPr>
            <w:ins w:id="856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857" w:author="Bambi C" w:date="2022-08-14T12:57:00Z">
              <w:tcPr>
                <w:tcW w:w="2633" w:type="dxa"/>
              </w:tcPr>
            </w:tcPrChange>
          </w:tcPr>
          <w:p w14:paraId="081E1B34" w14:textId="0E799234" w:rsidR="00D54302" w:rsidRDefault="00D54302" w:rsidP="00D54302">
            <w:pPr>
              <w:rPr>
                <w:ins w:id="858" w:author="Bambi C" w:date="2022-08-14T12:51:00Z"/>
              </w:rPr>
            </w:pPr>
            <w:ins w:id="859" w:author="Bambi C" w:date="2022-08-14T12:53:00Z">
              <w:r w:rsidRPr="00CC452E">
                <w:t>output_current_tasks_in_list</w:t>
              </w:r>
            </w:ins>
          </w:p>
        </w:tc>
        <w:tc>
          <w:tcPr>
            <w:tcW w:w="1368" w:type="dxa"/>
            <w:tcPrChange w:id="860" w:author="Bambi C" w:date="2022-08-14T12:57:00Z">
              <w:tcPr>
                <w:tcW w:w="1368" w:type="dxa"/>
              </w:tcPr>
            </w:tcPrChange>
          </w:tcPr>
          <w:p w14:paraId="06064E02" w14:textId="68EA8524" w:rsidR="00D54302" w:rsidRDefault="00D54302" w:rsidP="00D54302">
            <w:pPr>
              <w:rPr>
                <w:ins w:id="861" w:author="Bambi C" w:date="2022-08-14T12:51:00Z"/>
              </w:rPr>
            </w:pPr>
            <w:ins w:id="862" w:author="Bambi C" w:date="2022-08-14T12:53:00Z">
              <w:r w:rsidRPr="00CC452E">
                <w:t>read_show.py</w:t>
              </w:r>
            </w:ins>
          </w:p>
        </w:tc>
        <w:tc>
          <w:tcPr>
            <w:tcW w:w="1271" w:type="dxa"/>
            <w:tcPrChange w:id="863" w:author="Bambi C" w:date="2022-08-14T12:57:00Z">
              <w:tcPr>
                <w:tcW w:w="1271" w:type="dxa"/>
              </w:tcPr>
            </w:tcPrChange>
          </w:tcPr>
          <w:p w14:paraId="3AEB4FB9" w14:textId="0802B563" w:rsidR="00D54302" w:rsidRDefault="00D54302" w:rsidP="00D54302">
            <w:pPr>
              <w:rPr>
                <w:ins w:id="864" w:author="Bambi C" w:date="2022-08-14T12:51:00Z"/>
              </w:rPr>
            </w:pPr>
            <w:ins w:id="865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866" w:author="Bambi C" w:date="2022-08-14T12:57:00Z">
              <w:tcPr>
                <w:tcW w:w="1584" w:type="dxa"/>
                <w:gridSpan w:val="2"/>
              </w:tcPr>
            </w:tcPrChange>
          </w:tcPr>
          <w:p w14:paraId="705E35BF" w14:textId="6AF53B61" w:rsidR="00D54302" w:rsidRDefault="00D54302" w:rsidP="00D54302">
            <w:pPr>
              <w:rPr>
                <w:ins w:id="867" w:author="Bambi C" w:date="2022-08-14T12:51:00Z"/>
              </w:rPr>
            </w:pPr>
            <w:ins w:id="868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869" w:author="Bambi C" w:date="2022-08-14T12:57:00Z">
              <w:tcPr>
                <w:tcW w:w="1085" w:type="dxa"/>
                <w:gridSpan w:val="2"/>
              </w:tcPr>
            </w:tcPrChange>
          </w:tcPr>
          <w:p w14:paraId="6940D81F" w14:textId="5CF3DCB7" w:rsidR="00D54302" w:rsidRDefault="00D54302" w:rsidP="00D54302">
            <w:pPr>
              <w:rPr>
                <w:ins w:id="870" w:author="Bambi C" w:date="2022-08-14T12:51:00Z"/>
              </w:rPr>
            </w:pPr>
            <w:ins w:id="871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872" w:author="Bambi C" w:date="2022-08-14T12:57:00Z">
              <w:tcPr>
                <w:tcW w:w="1359" w:type="dxa"/>
              </w:tcPr>
            </w:tcPrChange>
          </w:tcPr>
          <w:p w14:paraId="77B0014A" w14:textId="126748A7" w:rsidR="00D54302" w:rsidRDefault="00D54302" w:rsidP="00D54302">
            <w:pPr>
              <w:rPr>
                <w:ins w:id="873" w:author="Bambi C" w:date="2022-08-14T12:51:00Z"/>
              </w:rPr>
            </w:pPr>
            <w:ins w:id="874" w:author="Bambi C" w:date="2022-08-14T12:53:00Z">
              <w:r w:rsidRPr="00CC452E">
                <w:t>pass</w:t>
              </w:r>
            </w:ins>
          </w:p>
        </w:tc>
      </w:tr>
      <w:tr w:rsidR="004E49E7" w14:paraId="216F25DC" w14:textId="77777777" w:rsidTr="004E49E7">
        <w:trPr>
          <w:ins w:id="875" w:author="Bambi C" w:date="2022-08-14T12:51:00Z"/>
          <w:trPrChange w:id="876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877" w:author="Bambi C" w:date="2022-08-14T12:57:00Z">
              <w:tcPr>
                <w:tcW w:w="1011" w:type="dxa"/>
              </w:tcPr>
            </w:tcPrChange>
          </w:tcPr>
          <w:p w14:paraId="2C3A0392" w14:textId="77777777" w:rsidR="00D54302" w:rsidRDefault="00D54302" w:rsidP="00D54302">
            <w:pPr>
              <w:rPr>
                <w:ins w:id="878" w:author="Bambi C" w:date="2022-08-14T12:51:00Z"/>
              </w:rPr>
            </w:pPr>
          </w:p>
        </w:tc>
        <w:tc>
          <w:tcPr>
            <w:tcW w:w="2633" w:type="dxa"/>
            <w:tcPrChange w:id="879" w:author="Bambi C" w:date="2022-08-14T12:57:00Z">
              <w:tcPr>
                <w:tcW w:w="2633" w:type="dxa"/>
              </w:tcPr>
            </w:tcPrChange>
          </w:tcPr>
          <w:p w14:paraId="48A7BA6D" w14:textId="77777777" w:rsidR="00D54302" w:rsidRDefault="00D54302" w:rsidP="00D54302">
            <w:pPr>
              <w:rPr>
                <w:ins w:id="880" w:author="Bambi C" w:date="2022-08-14T12:51:00Z"/>
              </w:rPr>
            </w:pPr>
          </w:p>
        </w:tc>
        <w:tc>
          <w:tcPr>
            <w:tcW w:w="1368" w:type="dxa"/>
            <w:tcPrChange w:id="881" w:author="Bambi C" w:date="2022-08-14T12:57:00Z">
              <w:tcPr>
                <w:tcW w:w="1368" w:type="dxa"/>
              </w:tcPr>
            </w:tcPrChange>
          </w:tcPr>
          <w:p w14:paraId="65A7BEE3" w14:textId="77777777" w:rsidR="00D54302" w:rsidRDefault="00D54302" w:rsidP="00D54302">
            <w:pPr>
              <w:rPr>
                <w:ins w:id="882" w:author="Bambi C" w:date="2022-08-14T12:51:00Z"/>
              </w:rPr>
            </w:pPr>
          </w:p>
        </w:tc>
        <w:tc>
          <w:tcPr>
            <w:tcW w:w="1271" w:type="dxa"/>
            <w:tcPrChange w:id="883" w:author="Bambi C" w:date="2022-08-14T12:57:00Z">
              <w:tcPr>
                <w:tcW w:w="1271" w:type="dxa"/>
              </w:tcPr>
            </w:tcPrChange>
          </w:tcPr>
          <w:p w14:paraId="6F52FBC1" w14:textId="77777777" w:rsidR="00D54302" w:rsidRDefault="00D54302" w:rsidP="00D54302">
            <w:pPr>
              <w:rPr>
                <w:ins w:id="884" w:author="Bambi C" w:date="2022-08-14T12:51:00Z"/>
              </w:rPr>
            </w:pPr>
          </w:p>
        </w:tc>
        <w:tc>
          <w:tcPr>
            <w:tcW w:w="1177" w:type="dxa"/>
            <w:tcPrChange w:id="885" w:author="Bambi C" w:date="2022-08-14T12:57:00Z">
              <w:tcPr>
                <w:tcW w:w="1584" w:type="dxa"/>
                <w:gridSpan w:val="2"/>
              </w:tcPr>
            </w:tcPrChange>
          </w:tcPr>
          <w:p w14:paraId="5D910D87" w14:textId="77777777" w:rsidR="00D54302" w:rsidRDefault="00D54302" w:rsidP="00D54302">
            <w:pPr>
              <w:rPr>
                <w:ins w:id="886" w:author="Bambi C" w:date="2022-08-14T12:51:00Z"/>
              </w:rPr>
            </w:pPr>
          </w:p>
        </w:tc>
        <w:tc>
          <w:tcPr>
            <w:tcW w:w="1085" w:type="dxa"/>
            <w:tcPrChange w:id="887" w:author="Bambi C" w:date="2022-08-14T12:57:00Z">
              <w:tcPr>
                <w:tcW w:w="1085" w:type="dxa"/>
                <w:gridSpan w:val="2"/>
              </w:tcPr>
            </w:tcPrChange>
          </w:tcPr>
          <w:p w14:paraId="20C0DBF9" w14:textId="77777777" w:rsidR="00D54302" w:rsidRDefault="00D54302" w:rsidP="00D54302">
            <w:pPr>
              <w:rPr>
                <w:ins w:id="888" w:author="Bambi C" w:date="2022-08-14T12:51:00Z"/>
              </w:rPr>
            </w:pPr>
          </w:p>
        </w:tc>
        <w:tc>
          <w:tcPr>
            <w:tcW w:w="1165" w:type="dxa"/>
            <w:tcPrChange w:id="889" w:author="Bambi C" w:date="2022-08-14T12:57:00Z">
              <w:tcPr>
                <w:tcW w:w="1359" w:type="dxa"/>
              </w:tcPr>
            </w:tcPrChange>
          </w:tcPr>
          <w:p w14:paraId="21C39076" w14:textId="77777777" w:rsidR="00D54302" w:rsidRDefault="00D54302" w:rsidP="00D54302">
            <w:pPr>
              <w:rPr>
                <w:ins w:id="890" w:author="Bambi C" w:date="2022-08-14T12:51:00Z"/>
              </w:rPr>
            </w:pPr>
          </w:p>
        </w:tc>
      </w:tr>
      <w:tr w:rsidR="004E49E7" w14:paraId="41CC7016" w14:textId="77777777" w:rsidTr="004E49E7">
        <w:trPr>
          <w:ins w:id="891" w:author="Bambi C" w:date="2022-08-14T12:51:00Z"/>
          <w:trPrChange w:id="892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893" w:author="Bambi C" w:date="2022-08-14T12:57:00Z">
              <w:tcPr>
                <w:tcW w:w="1011" w:type="dxa"/>
              </w:tcPr>
            </w:tcPrChange>
          </w:tcPr>
          <w:p w14:paraId="501AB722" w14:textId="1F5ADEED" w:rsidR="00D54302" w:rsidRDefault="00D54302" w:rsidP="00D54302">
            <w:pPr>
              <w:rPr>
                <w:ins w:id="894" w:author="Bambi C" w:date="2022-08-14T12:51:00Z"/>
              </w:rPr>
            </w:pPr>
            <w:ins w:id="895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896" w:author="Bambi C" w:date="2022-08-14T12:57:00Z">
              <w:tcPr>
                <w:tcW w:w="2633" w:type="dxa"/>
              </w:tcPr>
            </w:tcPrChange>
          </w:tcPr>
          <w:p w14:paraId="2BF07B94" w14:textId="7C26DCAC" w:rsidR="00D54302" w:rsidRDefault="00D54302" w:rsidP="00D54302">
            <w:pPr>
              <w:rPr>
                <w:ins w:id="897" w:author="Bambi C" w:date="2022-08-14T12:51:00Z"/>
              </w:rPr>
            </w:pPr>
            <w:ins w:id="898" w:author="Bambi C" w:date="2022-08-14T12:53:00Z">
              <w:r w:rsidRPr="00CC452E">
                <w:t>output_menu_tasks</w:t>
              </w:r>
            </w:ins>
          </w:p>
        </w:tc>
        <w:tc>
          <w:tcPr>
            <w:tcW w:w="1368" w:type="dxa"/>
            <w:tcPrChange w:id="899" w:author="Bambi C" w:date="2022-08-14T12:57:00Z">
              <w:tcPr>
                <w:tcW w:w="1368" w:type="dxa"/>
              </w:tcPr>
            </w:tcPrChange>
          </w:tcPr>
          <w:p w14:paraId="43C1A9A4" w14:textId="79ECA39F" w:rsidR="00D54302" w:rsidRDefault="00D54302" w:rsidP="00D54302">
            <w:pPr>
              <w:rPr>
                <w:ins w:id="900" w:author="Bambi C" w:date="2022-08-14T12:51:00Z"/>
              </w:rPr>
            </w:pPr>
            <w:ins w:id="901" w:author="Bambi C" w:date="2022-08-14T12:53:00Z">
              <w:r w:rsidRPr="00CC452E">
                <w:t>menu.py</w:t>
              </w:r>
            </w:ins>
          </w:p>
        </w:tc>
        <w:tc>
          <w:tcPr>
            <w:tcW w:w="1271" w:type="dxa"/>
            <w:tcPrChange w:id="902" w:author="Bambi C" w:date="2022-08-14T12:57:00Z">
              <w:tcPr>
                <w:tcW w:w="1271" w:type="dxa"/>
              </w:tcPr>
            </w:tcPrChange>
          </w:tcPr>
          <w:p w14:paraId="7795E05A" w14:textId="064E15C2" w:rsidR="00D54302" w:rsidRDefault="00D54302" w:rsidP="00D54302">
            <w:pPr>
              <w:rPr>
                <w:ins w:id="903" w:author="Bambi C" w:date="2022-08-14T12:51:00Z"/>
              </w:rPr>
            </w:pPr>
            <w:ins w:id="904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905" w:author="Bambi C" w:date="2022-08-14T12:57:00Z">
              <w:tcPr>
                <w:tcW w:w="1584" w:type="dxa"/>
                <w:gridSpan w:val="2"/>
              </w:tcPr>
            </w:tcPrChange>
          </w:tcPr>
          <w:p w14:paraId="4BCCCC7D" w14:textId="7CA564DA" w:rsidR="00D54302" w:rsidRDefault="00D54302" w:rsidP="00D54302">
            <w:pPr>
              <w:rPr>
                <w:ins w:id="906" w:author="Bambi C" w:date="2022-08-14T12:51:00Z"/>
              </w:rPr>
            </w:pPr>
            <w:ins w:id="907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08" w:author="Bambi C" w:date="2022-08-14T12:57:00Z">
              <w:tcPr>
                <w:tcW w:w="1085" w:type="dxa"/>
                <w:gridSpan w:val="2"/>
              </w:tcPr>
            </w:tcPrChange>
          </w:tcPr>
          <w:p w14:paraId="0ACDB18D" w14:textId="701AF3EE" w:rsidR="00D54302" w:rsidRDefault="00D54302" w:rsidP="00D54302">
            <w:pPr>
              <w:rPr>
                <w:ins w:id="909" w:author="Bambi C" w:date="2022-08-14T12:51:00Z"/>
              </w:rPr>
            </w:pPr>
            <w:ins w:id="910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11" w:author="Bambi C" w:date="2022-08-14T12:57:00Z">
              <w:tcPr>
                <w:tcW w:w="1359" w:type="dxa"/>
              </w:tcPr>
            </w:tcPrChange>
          </w:tcPr>
          <w:p w14:paraId="10213568" w14:textId="550CF1AA" w:rsidR="00D54302" w:rsidRDefault="00D54302" w:rsidP="00D54302">
            <w:pPr>
              <w:rPr>
                <w:ins w:id="912" w:author="Bambi C" w:date="2022-08-14T12:51:00Z"/>
              </w:rPr>
            </w:pPr>
            <w:ins w:id="913" w:author="Bambi C" w:date="2022-08-14T12:53:00Z">
              <w:r w:rsidRPr="00CC452E">
                <w:t>pass</w:t>
              </w:r>
            </w:ins>
          </w:p>
        </w:tc>
      </w:tr>
      <w:tr w:rsidR="004E49E7" w14:paraId="3AB97376" w14:textId="77777777" w:rsidTr="004E49E7">
        <w:trPr>
          <w:ins w:id="914" w:author="Bambi C" w:date="2022-08-14T12:51:00Z"/>
          <w:trPrChange w:id="915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16" w:author="Bambi C" w:date="2022-08-14T12:57:00Z">
              <w:tcPr>
                <w:tcW w:w="1011" w:type="dxa"/>
              </w:tcPr>
            </w:tcPrChange>
          </w:tcPr>
          <w:p w14:paraId="639CF2A9" w14:textId="6C9FD881" w:rsidR="00D54302" w:rsidRDefault="00D54302" w:rsidP="00D54302">
            <w:pPr>
              <w:rPr>
                <w:ins w:id="917" w:author="Bambi C" w:date="2022-08-14T12:51:00Z"/>
              </w:rPr>
            </w:pPr>
            <w:ins w:id="918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919" w:author="Bambi C" w:date="2022-08-14T12:57:00Z">
              <w:tcPr>
                <w:tcW w:w="2633" w:type="dxa"/>
              </w:tcPr>
            </w:tcPrChange>
          </w:tcPr>
          <w:p w14:paraId="1716216D" w14:textId="4B41AD39" w:rsidR="00D54302" w:rsidRDefault="00D54302" w:rsidP="00D54302">
            <w:pPr>
              <w:rPr>
                <w:ins w:id="920" w:author="Bambi C" w:date="2022-08-14T12:51:00Z"/>
              </w:rPr>
            </w:pPr>
            <w:ins w:id="921" w:author="Bambi C" w:date="2022-08-14T12:53:00Z">
              <w:r w:rsidRPr="00CC452E">
                <w:t>input_menu_choice</w:t>
              </w:r>
            </w:ins>
          </w:p>
        </w:tc>
        <w:tc>
          <w:tcPr>
            <w:tcW w:w="1368" w:type="dxa"/>
            <w:tcPrChange w:id="922" w:author="Bambi C" w:date="2022-08-14T12:57:00Z">
              <w:tcPr>
                <w:tcW w:w="1368" w:type="dxa"/>
              </w:tcPr>
            </w:tcPrChange>
          </w:tcPr>
          <w:p w14:paraId="470D18E1" w14:textId="319F2DF6" w:rsidR="00D54302" w:rsidRDefault="00D54302" w:rsidP="00D54302">
            <w:pPr>
              <w:rPr>
                <w:ins w:id="923" w:author="Bambi C" w:date="2022-08-14T12:51:00Z"/>
              </w:rPr>
            </w:pPr>
            <w:ins w:id="924" w:author="Bambi C" w:date="2022-08-14T12:53:00Z">
              <w:r w:rsidRPr="00CC452E">
                <w:t>menu.py</w:t>
              </w:r>
            </w:ins>
          </w:p>
        </w:tc>
        <w:tc>
          <w:tcPr>
            <w:tcW w:w="1271" w:type="dxa"/>
            <w:tcPrChange w:id="925" w:author="Bambi C" w:date="2022-08-14T12:57:00Z">
              <w:tcPr>
                <w:tcW w:w="1271" w:type="dxa"/>
              </w:tcPr>
            </w:tcPrChange>
          </w:tcPr>
          <w:p w14:paraId="5C80581D" w14:textId="42B3106E" w:rsidR="00D54302" w:rsidRDefault="00D54302" w:rsidP="00D54302">
            <w:pPr>
              <w:rPr>
                <w:ins w:id="926" w:author="Bambi C" w:date="2022-08-14T12:51:00Z"/>
              </w:rPr>
            </w:pPr>
            <w:ins w:id="927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928" w:author="Bambi C" w:date="2022-08-14T12:57:00Z">
              <w:tcPr>
                <w:tcW w:w="1584" w:type="dxa"/>
                <w:gridSpan w:val="2"/>
              </w:tcPr>
            </w:tcPrChange>
          </w:tcPr>
          <w:p w14:paraId="42C12B59" w14:textId="6A8A3289" w:rsidR="00D54302" w:rsidRDefault="00D54302" w:rsidP="00D54302">
            <w:pPr>
              <w:rPr>
                <w:ins w:id="929" w:author="Bambi C" w:date="2022-08-14T12:51:00Z"/>
              </w:rPr>
            </w:pPr>
            <w:ins w:id="930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31" w:author="Bambi C" w:date="2022-08-14T12:57:00Z">
              <w:tcPr>
                <w:tcW w:w="1085" w:type="dxa"/>
                <w:gridSpan w:val="2"/>
              </w:tcPr>
            </w:tcPrChange>
          </w:tcPr>
          <w:p w14:paraId="07A8D4DF" w14:textId="52C1A529" w:rsidR="00D54302" w:rsidRDefault="00D54302" w:rsidP="00D54302">
            <w:pPr>
              <w:rPr>
                <w:ins w:id="932" w:author="Bambi C" w:date="2022-08-14T12:51:00Z"/>
              </w:rPr>
            </w:pPr>
            <w:ins w:id="933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34" w:author="Bambi C" w:date="2022-08-14T12:57:00Z">
              <w:tcPr>
                <w:tcW w:w="1359" w:type="dxa"/>
              </w:tcPr>
            </w:tcPrChange>
          </w:tcPr>
          <w:p w14:paraId="72FB12D3" w14:textId="69E9E53E" w:rsidR="00D54302" w:rsidRDefault="00D54302" w:rsidP="00D54302">
            <w:pPr>
              <w:rPr>
                <w:ins w:id="935" w:author="Bambi C" w:date="2022-08-14T12:51:00Z"/>
              </w:rPr>
            </w:pPr>
            <w:ins w:id="936" w:author="Bambi C" w:date="2022-08-14T12:53:00Z">
              <w:r w:rsidRPr="00CC452E">
                <w:t>pass</w:t>
              </w:r>
            </w:ins>
          </w:p>
        </w:tc>
      </w:tr>
      <w:tr w:rsidR="004E49E7" w14:paraId="1C5A45C6" w14:textId="77777777" w:rsidTr="004E49E7">
        <w:trPr>
          <w:ins w:id="937" w:author="Bambi C" w:date="2022-08-14T12:51:00Z"/>
          <w:trPrChange w:id="938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39" w:author="Bambi C" w:date="2022-08-14T12:57:00Z">
              <w:tcPr>
                <w:tcW w:w="1011" w:type="dxa"/>
              </w:tcPr>
            </w:tcPrChange>
          </w:tcPr>
          <w:p w14:paraId="2A3F76F2" w14:textId="77777777" w:rsidR="00D54302" w:rsidRDefault="00D54302" w:rsidP="00D54302">
            <w:pPr>
              <w:rPr>
                <w:ins w:id="940" w:author="Bambi C" w:date="2022-08-14T12:51:00Z"/>
              </w:rPr>
            </w:pPr>
          </w:p>
        </w:tc>
        <w:tc>
          <w:tcPr>
            <w:tcW w:w="2633" w:type="dxa"/>
            <w:tcPrChange w:id="941" w:author="Bambi C" w:date="2022-08-14T12:57:00Z">
              <w:tcPr>
                <w:tcW w:w="2633" w:type="dxa"/>
              </w:tcPr>
            </w:tcPrChange>
          </w:tcPr>
          <w:p w14:paraId="5FC2F588" w14:textId="77777777" w:rsidR="00D54302" w:rsidRDefault="00D54302" w:rsidP="00D54302">
            <w:pPr>
              <w:rPr>
                <w:ins w:id="942" w:author="Bambi C" w:date="2022-08-14T12:51:00Z"/>
              </w:rPr>
            </w:pPr>
          </w:p>
        </w:tc>
        <w:tc>
          <w:tcPr>
            <w:tcW w:w="1368" w:type="dxa"/>
            <w:tcPrChange w:id="943" w:author="Bambi C" w:date="2022-08-14T12:57:00Z">
              <w:tcPr>
                <w:tcW w:w="1368" w:type="dxa"/>
              </w:tcPr>
            </w:tcPrChange>
          </w:tcPr>
          <w:p w14:paraId="55525785" w14:textId="77777777" w:rsidR="00D54302" w:rsidRDefault="00D54302" w:rsidP="00D54302">
            <w:pPr>
              <w:rPr>
                <w:ins w:id="944" w:author="Bambi C" w:date="2022-08-14T12:51:00Z"/>
              </w:rPr>
            </w:pPr>
          </w:p>
        </w:tc>
        <w:tc>
          <w:tcPr>
            <w:tcW w:w="1271" w:type="dxa"/>
            <w:tcPrChange w:id="945" w:author="Bambi C" w:date="2022-08-14T12:57:00Z">
              <w:tcPr>
                <w:tcW w:w="1271" w:type="dxa"/>
              </w:tcPr>
            </w:tcPrChange>
          </w:tcPr>
          <w:p w14:paraId="52F45F7C" w14:textId="77777777" w:rsidR="00D54302" w:rsidRDefault="00D54302" w:rsidP="00D54302">
            <w:pPr>
              <w:rPr>
                <w:ins w:id="946" w:author="Bambi C" w:date="2022-08-14T12:51:00Z"/>
              </w:rPr>
            </w:pPr>
          </w:p>
        </w:tc>
        <w:tc>
          <w:tcPr>
            <w:tcW w:w="1177" w:type="dxa"/>
            <w:tcPrChange w:id="947" w:author="Bambi C" w:date="2022-08-14T12:57:00Z">
              <w:tcPr>
                <w:tcW w:w="1584" w:type="dxa"/>
                <w:gridSpan w:val="2"/>
              </w:tcPr>
            </w:tcPrChange>
          </w:tcPr>
          <w:p w14:paraId="03FFED8B" w14:textId="77777777" w:rsidR="00D54302" w:rsidRDefault="00D54302" w:rsidP="00D54302">
            <w:pPr>
              <w:rPr>
                <w:ins w:id="948" w:author="Bambi C" w:date="2022-08-14T12:51:00Z"/>
              </w:rPr>
            </w:pPr>
          </w:p>
        </w:tc>
        <w:tc>
          <w:tcPr>
            <w:tcW w:w="1085" w:type="dxa"/>
            <w:tcPrChange w:id="949" w:author="Bambi C" w:date="2022-08-14T12:57:00Z">
              <w:tcPr>
                <w:tcW w:w="1085" w:type="dxa"/>
                <w:gridSpan w:val="2"/>
              </w:tcPr>
            </w:tcPrChange>
          </w:tcPr>
          <w:p w14:paraId="0C48AAA4" w14:textId="77777777" w:rsidR="00D54302" w:rsidRDefault="00D54302" w:rsidP="00D54302">
            <w:pPr>
              <w:rPr>
                <w:ins w:id="950" w:author="Bambi C" w:date="2022-08-14T12:51:00Z"/>
              </w:rPr>
            </w:pPr>
          </w:p>
        </w:tc>
        <w:tc>
          <w:tcPr>
            <w:tcW w:w="1165" w:type="dxa"/>
            <w:tcPrChange w:id="951" w:author="Bambi C" w:date="2022-08-14T12:57:00Z">
              <w:tcPr>
                <w:tcW w:w="1359" w:type="dxa"/>
              </w:tcPr>
            </w:tcPrChange>
          </w:tcPr>
          <w:p w14:paraId="5AC71172" w14:textId="77777777" w:rsidR="00D54302" w:rsidRDefault="00D54302" w:rsidP="00D54302">
            <w:pPr>
              <w:rPr>
                <w:ins w:id="952" w:author="Bambi C" w:date="2022-08-14T12:51:00Z"/>
              </w:rPr>
            </w:pPr>
          </w:p>
        </w:tc>
      </w:tr>
      <w:tr w:rsidR="004E49E7" w14:paraId="26F02CC2" w14:textId="77777777" w:rsidTr="004E49E7">
        <w:trPr>
          <w:ins w:id="953" w:author="Bambi C" w:date="2022-08-14T12:51:00Z"/>
          <w:trPrChange w:id="954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55" w:author="Bambi C" w:date="2022-08-14T12:57:00Z">
              <w:tcPr>
                <w:tcW w:w="1011" w:type="dxa"/>
              </w:tcPr>
            </w:tcPrChange>
          </w:tcPr>
          <w:p w14:paraId="540A529F" w14:textId="4D0C6313" w:rsidR="00D54302" w:rsidRDefault="00D54302" w:rsidP="00D54302">
            <w:pPr>
              <w:rPr>
                <w:ins w:id="956" w:author="Bambi C" w:date="2022-08-14T12:51:00Z"/>
              </w:rPr>
            </w:pPr>
            <w:ins w:id="957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958" w:author="Bambi C" w:date="2022-08-14T12:57:00Z">
              <w:tcPr>
                <w:tcW w:w="2633" w:type="dxa"/>
              </w:tcPr>
            </w:tcPrChange>
          </w:tcPr>
          <w:p w14:paraId="2B106F96" w14:textId="6F41AACA" w:rsidR="00D54302" w:rsidRDefault="00D54302" w:rsidP="00D54302">
            <w:pPr>
              <w:rPr>
                <w:ins w:id="959" w:author="Bambi C" w:date="2022-08-14T12:51:00Z"/>
              </w:rPr>
            </w:pPr>
            <w:ins w:id="960" w:author="Bambi C" w:date="2022-08-14T12:53:00Z">
              <w:r w:rsidRPr="00CC452E">
                <w:t>input_new_task_and_priority</w:t>
              </w:r>
            </w:ins>
          </w:p>
        </w:tc>
        <w:tc>
          <w:tcPr>
            <w:tcW w:w="1368" w:type="dxa"/>
            <w:tcPrChange w:id="961" w:author="Bambi C" w:date="2022-08-14T12:57:00Z">
              <w:tcPr>
                <w:tcW w:w="1368" w:type="dxa"/>
              </w:tcPr>
            </w:tcPrChange>
          </w:tcPr>
          <w:p w14:paraId="30958E75" w14:textId="4541EDE2" w:rsidR="00D54302" w:rsidRDefault="00D54302" w:rsidP="00D54302">
            <w:pPr>
              <w:rPr>
                <w:ins w:id="962" w:author="Bambi C" w:date="2022-08-14T12:51:00Z"/>
              </w:rPr>
            </w:pPr>
            <w:ins w:id="963" w:author="Bambi C" w:date="2022-08-14T12:53:00Z">
              <w:r w:rsidRPr="00CC452E">
                <w:t>add.py</w:t>
              </w:r>
            </w:ins>
          </w:p>
        </w:tc>
        <w:tc>
          <w:tcPr>
            <w:tcW w:w="1271" w:type="dxa"/>
            <w:tcPrChange w:id="964" w:author="Bambi C" w:date="2022-08-14T12:57:00Z">
              <w:tcPr>
                <w:tcW w:w="1271" w:type="dxa"/>
              </w:tcPr>
            </w:tcPrChange>
          </w:tcPr>
          <w:p w14:paraId="7486E47C" w14:textId="0D4FE387" w:rsidR="00D54302" w:rsidRDefault="00D54302" w:rsidP="00D54302">
            <w:pPr>
              <w:rPr>
                <w:ins w:id="965" w:author="Bambi C" w:date="2022-08-14T12:51:00Z"/>
              </w:rPr>
            </w:pPr>
            <w:ins w:id="966" w:author="Bambi C" w:date="2022-08-14T12:53:00Z">
              <w:r w:rsidRPr="00CC452E">
                <w:t>1</w:t>
              </w:r>
            </w:ins>
          </w:p>
        </w:tc>
        <w:tc>
          <w:tcPr>
            <w:tcW w:w="1177" w:type="dxa"/>
            <w:tcPrChange w:id="967" w:author="Bambi C" w:date="2022-08-14T12:57:00Z">
              <w:tcPr>
                <w:tcW w:w="1584" w:type="dxa"/>
                <w:gridSpan w:val="2"/>
              </w:tcPr>
            </w:tcPrChange>
          </w:tcPr>
          <w:p w14:paraId="75F85BE9" w14:textId="4CD85F26" w:rsidR="00D54302" w:rsidRDefault="00D54302" w:rsidP="00D54302">
            <w:pPr>
              <w:rPr>
                <w:ins w:id="968" w:author="Bambi C" w:date="2022-08-14T12:51:00Z"/>
              </w:rPr>
            </w:pPr>
            <w:ins w:id="969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70" w:author="Bambi C" w:date="2022-08-14T12:57:00Z">
              <w:tcPr>
                <w:tcW w:w="1085" w:type="dxa"/>
                <w:gridSpan w:val="2"/>
              </w:tcPr>
            </w:tcPrChange>
          </w:tcPr>
          <w:p w14:paraId="53EAE504" w14:textId="23C71BFC" w:rsidR="00D54302" w:rsidRDefault="00D54302" w:rsidP="00D54302">
            <w:pPr>
              <w:rPr>
                <w:ins w:id="971" w:author="Bambi C" w:date="2022-08-14T12:51:00Z"/>
              </w:rPr>
            </w:pPr>
            <w:ins w:id="972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73" w:author="Bambi C" w:date="2022-08-14T12:57:00Z">
              <w:tcPr>
                <w:tcW w:w="1359" w:type="dxa"/>
              </w:tcPr>
            </w:tcPrChange>
          </w:tcPr>
          <w:p w14:paraId="7560AF87" w14:textId="28894A98" w:rsidR="00D54302" w:rsidRDefault="00D54302" w:rsidP="00D54302">
            <w:pPr>
              <w:rPr>
                <w:ins w:id="974" w:author="Bambi C" w:date="2022-08-14T12:51:00Z"/>
              </w:rPr>
            </w:pPr>
            <w:ins w:id="975" w:author="Bambi C" w:date="2022-08-14T12:53:00Z">
              <w:r w:rsidRPr="00CC452E">
                <w:t>pass</w:t>
              </w:r>
            </w:ins>
          </w:p>
        </w:tc>
      </w:tr>
      <w:tr w:rsidR="004E49E7" w14:paraId="546CBDB6" w14:textId="77777777" w:rsidTr="004E49E7">
        <w:trPr>
          <w:ins w:id="976" w:author="Bambi C" w:date="2022-08-14T12:51:00Z"/>
          <w:trPrChange w:id="977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78" w:author="Bambi C" w:date="2022-08-14T12:57:00Z">
              <w:tcPr>
                <w:tcW w:w="1011" w:type="dxa"/>
              </w:tcPr>
            </w:tcPrChange>
          </w:tcPr>
          <w:p w14:paraId="19ED7FEC" w14:textId="35FF7DF7" w:rsidR="00D54302" w:rsidRDefault="00D54302" w:rsidP="00D54302">
            <w:pPr>
              <w:rPr>
                <w:ins w:id="979" w:author="Bambi C" w:date="2022-08-14T12:51:00Z"/>
              </w:rPr>
            </w:pPr>
            <w:ins w:id="980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981" w:author="Bambi C" w:date="2022-08-14T12:57:00Z">
              <w:tcPr>
                <w:tcW w:w="2633" w:type="dxa"/>
              </w:tcPr>
            </w:tcPrChange>
          </w:tcPr>
          <w:p w14:paraId="47513569" w14:textId="259030EB" w:rsidR="00D54302" w:rsidRDefault="00D54302" w:rsidP="00D54302">
            <w:pPr>
              <w:rPr>
                <w:ins w:id="982" w:author="Bambi C" w:date="2022-08-14T12:51:00Z"/>
              </w:rPr>
            </w:pPr>
            <w:ins w:id="983" w:author="Bambi C" w:date="2022-08-14T12:53:00Z">
              <w:r w:rsidRPr="00CC452E">
                <w:t>add_data_to_list</w:t>
              </w:r>
            </w:ins>
          </w:p>
        </w:tc>
        <w:tc>
          <w:tcPr>
            <w:tcW w:w="1368" w:type="dxa"/>
            <w:tcPrChange w:id="984" w:author="Bambi C" w:date="2022-08-14T12:57:00Z">
              <w:tcPr>
                <w:tcW w:w="1368" w:type="dxa"/>
              </w:tcPr>
            </w:tcPrChange>
          </w:tcPr>
          <w:p w14:paraId="117ACB39" w14:textId="27B16616" w:rsidR="00D54302" w:rsidRDefault="00D54302" w:rsidP="00D54302">
            <w:pPr>
              <w:rPr>
                <w:ins w:id="985" w:author="Bambi C" w:date="2022-08-14T12:51:00Z"/>
              </w:rPr>
            </w:pPr>
            <w:ins w:id="986" w:author="Bambi C" w:date="2022-08-14T12:53:00Z">
              <w:r w:rsidRPr="00CC452E">
                <w:t>add.py</w:t>
              </w:r>
            </w:ins>
          </w:p>
        </w:tc>
        <w:tc>
          <w:tcPr>
            <w:tcW w:w="1271" w:type="dxa"/>
            <w:tcPrChange w:id="987" w:author="Bambi C" w:date="2022-08-14T12:57:00Z">
              <w:tcPr>
                <w:tcW w:w="1271" w:type="dxa"/>
              </w:tcPr>
            </w:tcPrChange>
          </w:tcPr>
          <w:p w14:paraId="2ED30786" w14:textId="5BA6351B" w:rsidR="00D54302" w:rsidRDefault="00D54302" w:rsidP="00D54302">
            <w:pPr>
              <w:rPr>
                <w:ins w:id="988" w:author="Bambi C" w:date="2022-08-14T12:51:00Z"/>
              </w:rPr>
            </w:pPr>
            <w:ins w:id="989" w:author="Bambi C" w:date="2022-08-14T12:53:00Z">
              <w:r w:rsidRPr="00CC452E">
                <w:t>1</w:t>
              </w:r>
            </w:ins>
          </w:p>
        </w:tc>
        <w:tc>
          <w:tcPr>
            <w:tcW w:w="1177" w:type="dxa"/>
            <w:tcPrChange w:id="990" w:author="Bambi C" w:date="2022-08-14T12:57:00Z">
              <w:tcPr>
                <w:tcW w:w="1584" w:type="dxa"/>
                <w:gridSpan w:val="2"/>
              </w:tcPr>
            </w:tcPrChange>
          </w:tcPr>
          <w:p w14:paraId="70D473E5" w14:textId="125021DB" w:rsidR="00D54302" w:rsidRDefault="00D54302" w:rsidP="00D54302">
            <w:pPr>
              <w:rPr>
                <w:ins w:id="991" w:author="Bambi C" w:date="2022-08-14T12:51:00Z"/>
              </w:rPr>
            </w:pPr>
            <w:ins w:id="992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93" w:author="Bambi C" w:date="2022-08-14T12:57:00Z">
              <w:tcPr>
                <w:tcW w:w="1085" w:type="dxa"/>
                <w:gridSpan w:val="2"/>
              </w:tcPr>
            </w:tcPrChange>
          </w:tcPr>
          <w:p w14:paraId="216F1EB1" w14:textId="272F8841" w:rsidR="00D54302" w:rsidRDefault="00D54302" w:rsidP="00D54302">
            <w:pPr>
              <w:rPr>
                <w:ins w:id="994" w:author="Bambi C" w:date="2022-08-14T12:51:00Z"/>
              </w:rPr>
            </w:pPr>
            <w:ins w:id="995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96" w:author="Bambi C" w:date="2022-08-14T12:57:00Z">
              <w:tcPr>
                <w:tcW w:w="1359" w:type="dxa"/>
              </w:tcPr>
            </w:tcPrChange>
          </w:tcPr>
          <w:p w14:paraId="3EF92193" w14:textId="658AFA35" w:rsidR="00D54302" w:rsidRDefault="00D54302" w:rsidP="00D54302">
            <w:pPr>
              <w:rPr>
                <w:ins w:id="997" w:author="Bambi C" w:date="2022-08-14T12:51:00Z"/>
              </w:rPr>
            </w:pPr>
            <w:ins w:id="998" w:author="Bambi C" w:date="2022-08-14T12:53:00Z">
              <w:r w:rsidRPr="00CC452E">
                <w:t>pass</w:t>
              </w:r>
            </w:ins>
          </w:p>
        </w:tc>
      </w:tr>
      <w:tr w:rsidR="004E49E7" w14:paraId="40A6FAAA" w14:textId="77777777" w:rsidTr="004E49E7">
        <w:trPr>
          <w:ins w:id="999" w:author="Bambi C" w:date="2022-08-14T12:51:00Z"/>
          <w:trPrChange w:id="1000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01" w:author="Bambi C" w:date="2022-08-14T12:57:00Z">
              <w:tcPr>
                <w:tcW w:w="1011" w:type="dxa"/>
              </w:tcPr>
            </w:tcPrChange>
          </w:tcPr>
          <w:p w14:paraId="1F9203D6" w14:textId="77777777" w:rsidR="00D54302" w:rsidRDefault="00D54302" w:rsidP="00D54302">
            <w:pPr>
              <w:rPr>
                <w:ins w:id="1002" w:author="Bambi C" w:date="2022-08-14T12:51:00Z"/>
              </w:rPr>
            </w:pPr>
          </w:p>
        </w:tc>
        <w:tc>
          <w:tcPr>
            <w:tcW w:w="2633" w:type="dxa"/>
            <w:tcPrChange w:id="1003" w:author="Bambi C" w:date="2022-08-14T12:57:00Z">
              <w:tcPr>
                <w:tcW w:w="2633" w:type="dxa"/>
              </w:tcPr>
            </w:tcPrChange>
          </w:tcPr>
          <w:p w14:paraId="3FA9EBE1" w14:textId="77777777" w:rsidR="00D54302" w:rsidRDefault="00D54302" w:rsidP="00D54302">
            <w:pPr>
              <w:rPr>
                <w:ins w:id="1004" w:author="Bambi C" w:date="2022-08-14T12:51:00Z"/>
              </w:rPr>
            </w:pPr>
          </w:p>
        </w:tc>
        <w:tc>
          <w:tcPr>
            <w:tcW w:w="1368" w:type="dxa"/>
            <w:tcPrChange w:id="1005" w:author="Bambi C" w:date="2022-08-14T12:57:00Z">
              <w:tcPr>
                <w:tcW w:w="1368" w:type="dxa"/>
              </w:tcPr>
            </w:tcPrChange>
          </w:tcPr>
          <w:p w14:paraId="74CAE6FC" w14:textId="77777777" w:rsidR="00D54302" w:rsidRDefault="00D54302" w:rsidP="00D54302">
            <w:pPr>
              <w:rPr>
                <w:ins w:id="1006" w:author="Bambi C" w:date="2022-08-14T12:51:00Z"/>
              </w:rPr>
            </w:pPr>
          </w:p>
        </w:tc>
        <w:tc>
          <w:tcPr>
            <w:tcW w:w="1271" w:type="dxa"/>
            <w:tcPrChange w:id="1007" w:author="Bambi C" w:date="2022-08-14T12:57:00Z">
              <w:tcPr>
                <w:tcW w:w="1271" w:type="dxa"/>
              </w:tcPr>
            </w:tcPrChange>
          </w:tcPr>
          <w:p w14:paraId="270C3FFE" w14:textId="77777777" w:rsidR="00D54302" w:rsidRDefault="00D54302" w:rsidP="00D54302">
            <w:pPr>
              <w:rPr>
                <w:ins w:id="1008" w:author="Bambi C" w:date="2022-08-14T12:51:00Z"/>
              </w:rPr>
            </w:pPr>
          </w:p>
        </w:tc>
        <w:tc>
          <w:tcPr>
            <w:tcW w:w="1177" w:type="dxa"/>
            <w:tcPrChange w:id="1009" w:author="Bambi C" w:date="2022-08-14T12:57:00Z">
              <w:tcPr>
                <w:tcW w:w="1584" w:type="dxa"/>
                <w:gridSpan w:val="2"/>
              </w:tcPr>
            </w:tcPrChange>
          </w:tcPr>
          <w:p w14:paraId="1BFFC339" w14:textId="77777777" w:rsidR="00D54302" w:rsidRDefault="00D54302" w:rsidP="00D54302">
            <w:pPr>
              <w:rPr>
                <w:ins w:id="1010" w:author="Bambi C" w:date="2022-08-14T12:51:00Z"/>
              </w:rPr>
            </w:pPr>
          </w:p>
        </w:tc>
        <w:tc>
          <w:tcPr>
            <w:tcW w:w="1085" w:type="dxa"/>
            <w:tcPrChange w:id="1011" w:author="Bambi C" w:date="2022-08-14T12:57:00Z">
              <w:tcPr>
                <w:tcW w:w="1085" w:type="dxa"/>
                <w:gridSpan w:val="2"/>
              </w:tcPr>
            </w:tcPrChange>
          </w:tcPr>
          <w:p w14:paraId="3DF13447" w14:textId="77777777" w:rsidR="00D54302" w:rsidRDefault="00D54302" w:rsidP="00D54302">
            <w:pPr>
              <w:rPr>
                <w:ins w:id="1012" w:author="Bambi C" w:date="2022-08-14T12:51:00Z"/>
              </w:rPr>
            </w:pPr>
          </w:p>
        </w:tc>
        <w:tc>
          <w:tcPr>
            <w:tcW w:w="1165" w:type="dxa"/>
            <w:tcPrChange w:id="1013" w:author="Bambi C" w:date="2022-08-14T12:57:00Z">
              <w:tcPr>
                <w:tcW w:w="1359" w:type="dxa"/>
              </w:tcPr>
            </w:tcPrChange>
          </w:tcPr>
          <w:p w14:paraId="696F6813" w14:textId="77777777" w:rsidR="00D54302" w:rsidRDefault="00D54302" w:rsidP="00D54302">
            <w:pPr>
              <w:rPr>
                <w:ins w:id="1014" w:author="Bambi C" w:date="2022-08-14T12:51:00Z"/>
              </w:rPr>
            </w:pPr>
          </w:p>
        </w:tc>
      </w:tr>
      <w:tr w:rsidR="004E49E7" w14:paraId="366E701C" w14:textId="77777777" w:rsidTr="004E49E7">
        <w:trPr>
          <w:ins w:id="1015" w:author="Bambi C" w:date="2022-08-14T12:51:00Z"/>
          <w:trPrChange w:id="1016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17" w:author="Bambi C" w:date="2022-08-14T12:57:00Z">
              <w:tcPr>
                <w:tcW w:w="1011" w:type="dxa"/>
              </w:tcPr>
            </w:tcPrChange>
          </w:tcPr>
          <w:p w14:paraId="22DED02D" w14:textId="1FAD9FDE" w:rsidR="00D23696" w:rsidRDefault="00D23696" w:rsidP="00D23696">
            <w:pPr>
              <w:rPr>
                <w:ins w:id="1018" w:author="Bambi C" w:date="2022-08-14T12:51:00Z"/>
              </w:rPr>
            </w:pPr>
            <w:ins w:id="1019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1020" w:author="Bambi C" w:date="2022-08-14T12:57:00Z">
              <w:tcPr>
                <w:tcW w:w="2633" w:type="dxa"/>
              </w:tcPr>
            </w:tcPrChange>
          </w:tcPr>
          <w:p w14:paraId="58E505CB" w14:textId="62DACE9B" w:rsidR="00D23696" w:rsidRDefault="00D23696" w:rsidP="00D23696">
            <w:pPr>
              <w:rPr>
                <w:ins w:id="1021" w:author="Bambi C" w:date="2022-08-14T12:51:00Z"/>
              </w:rPr>
            </w:pPr>
            <w:ins w:id="1022" w:author="Bambi C" w:date="2022-08-14T12:53:00Z">
              <w:r w:rsidRPr="00CC452E">
                <w:t>input_task_to_remove</w:t>
              </w:r>
            </w:ins>
          </w:p>
        </w:tc>
        <w:tc>
          <w:tcPr>
            <w:tcW w:w="1368" w:type="dxa"/>
            <w:tcPrChange w:id="1023" w:author="Bambi C" w:date="2022-08-14T12:57:00Z">
              <w:tcPr>
                <w:tcW w:w="1368" w:type="dxa"/>
              </w:tcPr>
            </w:tcPrChange>
          </w:tcPr>
          <w:p w14:paraId="651C2678" w14:textId="7F34EAAB" w:rsidR="00D23696" w:rsidRDefault="00D23696" w:rsidP="00D23696">
            <w:pPr>
              <w:rPr>
                <w:ins w:id="1024" w:author="Bambi C" w:date="2022-08-14T12:51:00Z"/>
              </w:rPr>
            </w:pPr>
            <w:ins w:id="1025" w:author="Bambi C" w:date="2022-08-14T12:53:00Z">
              <w:r w:rsidRPr="00CC452E">
                <w:t>remove.py</w:t>
              </w:r>
            </w:ins>
          </w:p>
        </w:tc>
        <w:tc>
          <w:tcPr>
            <w:tcW w:w="1271" w:type="dxa"/>
            <w:tcPrChange w:id="1026" w:author="Bambi C" w:date="2022-08-14T12:57:00Z">
              <w:tcPr>
                <w:tcW w:w="1271" w:type="dxa"/>
              </w:tcPr>
            </w:tcPrChange>
          </w:tcPr>
          <w:p w14:paraId="03FCAEC0" w14:textId="2C1BA493" w:rsidR="00D23696" w:rsidRDefault="00D23696" w:rsidP="00D23696">
            <w:pPr>
              <w:rPr>
                <w:ins w:id="1027" w:author="Bambi C" w:date="2022-08-14T12:51:00Z"/>
              </w:rPr>
            </w:pPr>
            <w:ins w:id="1028" w:author="Bambi C" w:date="2022-08-14T12:53:00Z">
              <w:r w:rsidRPr="00CC452E">
                <w:t>2</w:t>
              </w:r>
            </w:ins>
          </w:p>
        </w:tc>
        <w:tc>
          <w:tcPr>
            <w:tcW w:w="1177" w:type="dxa"/>
            <w:tcPrChange w:id="1029" w:author="Bambi C" w:date="2022-08-14T12:57:00Z">
              <w:tcPr>
                <w:tcW w:w="1584" w:type="dxa"/>
                <w:gridSpan w:val="2"/>
              </w:tcPr>
            </w:tcPrChange>
          </w:tcPr>
          <w:p w14:paraId="0FC8B779" w14:textId="3B855805" w:rsidR="00D23696" w:rsidRDefault="00D23696" w:rsidP="00D23696">
            <w:pPr>
              <w:rPr>
                <w:ins w:id="1030" w:author="Bambi C" w:date="2022-08-14T12:51:00Z"/>
              </w:rPr>
            </w:pPr>
            <w:ins w:id="1031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032" w:author="Bambi C" w:date="2022-08-14T12:57:00Z">
              <w:tcPr>
                <w:tcW w:w="1085" w:type="dxa"/>
                <w:gridSpan w:val="2"/>
              </w:tcPr>
            </w:tcPrChange>
          </w:tcPr>
          <w:p w14:paraId="22334785" w14:textId="19B2F4C0" w:rsidR="00D23696" w:rsidRDefault="00D23696" w:rsidP="00D23696">
            <w:pPr>
              <w:rPr>
                <w:ins w:id="1033" w:author="Bambi C" w:date="2022-08-14T12:51:00Z"/>
              </w:rPr>
            </w:pPr>
            <w:ins w:id="1034" w:author="Bambi C" w:date="2022-08-14T12:54:00Z">
              <w:r>
                <w:t>yes</w:t>
              </w:r>
            </w:ins>
          </w:p>
        </w:tc>
        <w:tc>
          <w:tcPr>
            <w:tcW w:w="1165" w:type="dxa"/>
            <w:tcPrChange w:id="1035" w:author="Bambi C" w:date="2022-08-14T12:57:00Z">
              <w:tcPr>
                <w:tcW w:w="1359" w:type="dxa"/>
              </w:tcPr>
            </w:tcPrChange>
          </w:tcPr>
          <w:p w14:paraId="244B7363" w14:textId="2B4C9A51" w:rsidR="00D23696" w:rsidRDefault="00D23696" w:rsidP="00D23696">
            <w:pPr>
              <w:rPr>
                <w:ins w:id="1036" w:author="Bambi C" w:date="2022-08-14T12:51:00Z"/>
              </w:rPr>
            </w:pPr>
            <w:ins w:id="1037" w:author="Bambi C" w:date="2022-08-14T12:54:00Z">
              <w:r w:rsidRPr="00964C02">
                <w:t>pass</w:t>
              </w:r>
            </w:ins>
          </w:p>
        </w:tc>
      </w:tr>
      <w:tr w:rsidR="004E49E7" w14:paraId="4B3168DA" w14:textId="77777777" w:rsidTr="004E49E7">
        <w:trPr>
          <w:ins w:id="1038" w:author="Bambi C" w:date="2022-08-14T12:51:00Z"/>
          <w:trPrChange w:id="1039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40" w:author="Bambi C" w:date="2022-08-14T12:57:00Z">
              <w:tcPr>
                <w:tcW w:w="1011" w:type="dxa"/>
              </w:tcPr>
            </w:tcPrChange>
          </w:tcPr>
          <w:p w14:paraId="3661ACB1" w14:textId="058E8FA3" w:rsidR="00D23696" w:rsidRDefault="00D23696" w:rsidP="00D23696">
            <w:pPr>
              <w:rPr>
                <w:ins w:id="1041" w:author="Bambi C" w:date="2022-08-14T12:51:00Z"/>
              </w:rPr>
            </w:pPr>
            <w:ins w:id="1042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1043" w:author="Bambi C" w:date="2022-08-14T12:57:00Z">
              <w:tcPr>
                <w:tcW w:w="2633" w:type="dxa"/>
              </w:tcPr>
            </w:tcPrChange>
          </w:tcPr>
          <w:p w14:paraId="5C2ADB9D" w14:textId="49290F32" w:rsidR="00D23696" w:rsidRDefault="00D23696" w:rsidP="00D23696">
            <w:pPr>
              <w:rPr>
                <w:ins w:id="1044" w:author="Bambi C" w:date="2022-08-14T12:51:00Z"/>
              </w:rPr>
            </w:pPr>
            <w:ins w:id="1045" w:author="Bambi C" w:date="2022-08-14T12:53:00Z">
              <w:r w:rsidRPr="00CC452E">
                <w:t>remove_data_from_list</w:t>
              </w:r>
            </w:ins>
          </w:p>
        </w:tc>
        <w:tc>
          <w:tcPr>
            <w:tcW w:w="1368" w:type="dxa"/>
            <w:tcPrChange w:id="1046" w:author="Bambi C" w:date="2022-08-14T12:57:00Z">
              <w:tcPr>
                <w:tcW w:w="1368" w:type="dxa"/>
              </w:tcPr>
            </w:tcPrChange>
          </w:tcPr>
          <w:p w14:paraId="733803A7" w14:textId="4738C6BB" w:rsidR="00D23696" w:rsidRDefault="00D23696" w:rsidP="00D23696">
            <w:pPr>
              <w:rPr>
                <w:ins w:id="1047" w:author="Bambi C" w:date="2022-08-14T12:51:00Z"/>
              </w:rPr>
            </w:pPr>
            <w:ins w:id="1048" w:author="Bambi C" w:date="2022-08-14T12:53:00Z">
              <w:r w:rsidRPr="00CC452E">
                <w:t>remove.py</w:t>
              </w:r>
            </w:ins>
          </w:p>
        </w:tc>
        <w:tc>
          <w:tcPr>
            <w:tcW w:w="1271" w:type="dxa"/>
            <w:tcPrChange w:id="1049" w:author="Bambi C" w:date="2022-08-14T12:57:00Z">
              <w:tcPr>
                <w:tcW w:w="1271" w:type="dxa"/>
              </w:tcPr>
            </w:tcPrChange>
          </w:tcPr>
          <w:p w14:paraId="46F113E8" w14:textId="682CDE68" w:rsidR="00D23696" w:rsidRDefault="00D23696" w:rsidP="00D23696">
            <w:pPr>
              <w:rPr>
                <w:ins w:id="1050" w:author="Bambi C" w:date="2022-08-14T12:51:00Z"/>
              </w:rPr>
            </w:pPr>
            <w:ins w:id="1051" w:author="Bambi C" w:date="2022-08-14T12:53:00Z">
              <w:r w:rsidRPr="00CC452E">
                <w:t>2</w:t>
              </w:r>
            </w:ins>
          </w:p>
        </w:tc>
        <w:tc>
          <w:tcPr>
            <w:tcW w:w="1177" w:type="dxa"/>
            <w:tcPrChange w:id="1052" w:author="Bambi C" w:date="2022-08-14T12:57:00Z">
              <w:tcPr>
                <w:tcW w:w="1584" w:type="dxa"/>
                <w:gridSpan w:val="2"/>
              </w:tcPr>
            </w:tcPrChange>
          </w:tcPr>
          <w:p w14:paraId="29957709" w14:textId="1C5D19E5" w:rsidR="00D23696" w:rsidRDefault="00D23696" w:rsidP="00D23696">
            <w:pPr>
              <w:rPr>
                <w:ins w:id="1053" w:author="Bambi C" w:date="2022-08-14T12:51:00Z"/>
              </w:rPr>
            </w:pPr>
            <w:ins w:id="1054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055" w:author="Bambi C" w:date="2022-08-14T12:57:00Z">
              <w:tcPr>
                <w:tcW w:w="1085" w:type="dxa"/>
                <w:gridSpan w:val="2"/>
              </w:tcPr>
            </w:tcPrChange>
          </w:tcPr>
          <w:p w14:paraId="6604603F" w14:textId="3AB71F10" w:rsidR="00D23696" w:rsidRDefault="00D23696" w:rsidP="00D23696">
            <w:pPr>
              <w:rPr>
                <w:ins w:id="1056" w:author="Bambi C" w:date="2022-08-14T12:51:00Z"/>
              </w:rPr>
            </w:pPr>
            <w:ins w:id="1057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1058" w:author="Bambi C" w:date="2022-08-14T12:57:00Z">
              <w:tcPr>
                <w:tcW w:w="1359" w:type="dxa"/>
              </w:tcPr>
            </w:tcPrChange>
          </w:tcPr>
          <w:p w14:paraId="50ED31C5" w14:textId="1D431E91" w:rsidR="00D23696" w:rsidRDefault="00D23696" w:rsidP="00D23696">
            <w:pPr>
              <w:rPr>
                <w:ins w:id="1059" w:author="Bambi C" w:date="2022-08-14T12:51:00Z"/>
              </w:rPr>
            </w:pPr>
            <w:ins w:id="1060" w:author="Bambi C" w:date="2022-08-14T12:54:00Z">
              <w:r w:rsidRPr="00964C02">
                <w:t>pass</w:t>
              </w:r>
            </w:ins>
          </w:p>
        </w:tc>
      </w:tr>
      <w:tr w:rsidR="004E49E7" w14:paraId="515A8D87" w14:textId="77777777" w:rsidTr="004E49E7">
        <w:trPr>
          <w:ins w:id="1061" w:author="Bambi C" w:date="2022-08-14T12:51:00Z"/>
          <w:trPrChange w:id="1062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63" w:author="Bambi C" w:date="2022-08-14T12:57:00Z">
              <w:tcPr>
                <w:tcW w:w="1011" w:type="dxa"/>
              </w:tcPr>
            </w:tcPrChange>
          </w:tcPr>
          <w:p w14:paraId="5A3EAE76" w14:textId="77777777" w:rsidR="00D54302" w:rsidRDefault="00D54302" w:rsidP="00D54302">
            <w:pPr>
              <w:rPr>
                <w:ins w:id="1064" w:author="Bambi C" w:date="2022-08-14T12:51:00Z"/>
              </w:rPr>
            </w:pPr>
          </w:p>
        </w:tc>
        <w:tc>
          <w:tcPr>
            <w:tcW w:w="2633" w:type="dxa"/>
            <w:tcPrChange w:id="1065" w:author="Bambi C" w:date="2022-08-14T12:57:00Z">
              <w:tcPr>
                <w:tcW w:w="2633" w:type="dxa"/>
              </w:tcPr>
            </w:tcPrChange>
          </w:tcPr>
          <w:p w14:paraId="31B7C18E" w14:textId="77777777" w:rsidR="00D54302" w:rsidRDefault="00D54302" w:rsidP="00D54302">
            <w:pPr>
              <w:rPr>
                <w:ins w:id="1066" w:author="Bambi C" w:date="2022-08-14T12:51:00Z"/>
              </w:rPr>
            </w:pPr>
          </w:p>
        </w:tc>
        <w:tc>
          <w:tcPr>
            <w:tcW w:w="1368" w:type="dxa"/>
            <w:tcPrChange w:id="1067" w:author="Bambi C" w:date="2022-08-14T12:57:00Z">
              <w:tcPr>
                <w:tcW w:w="1368" w:type="dxa"/>
              </w:tcPr>
            </w:tcPrChange>
          </w:tcPr>
          <w:p w14:paraId="71893282" w14:textId="77777777" w:rsidR="00D54302" w:rsidRDefault="00D54302" w:rsidP="00D54302">
            <w:pPr>
              <w:rPr>
                <w:ins w:id="1068" w:author="Bambi C" w:date="2022-08-14T12:51:00Z"/>
              </w:rPr>
            </w:pPr>
          </w:p>
        </w:tc>
        <w:tc>
          <w:tcPr>
            <w:tcW w:w="1271" w:type="dxa"/>
            <w:tcPrChange w:id="1069" w:author="Bambi C" w:date="2022-08-14T12:57:00Z">
              <w:tcPr>
                <w:tcW w:w="1271" w:type="dxa"/>
              </w:tcPr>
            </w:tcPrChange>
          </w:tcPr>
          <w:p w14:paraId="3763A1D5" w14:textId="77777777" w:rsidR="00D54302" w:rsidRDefault="00D54302" w:rsidP="00D54302">
            <w:pPr>
              <w:rPr>
                <w:ins w:id="1070" w:author="Bambi C" w:date="2022-08-14T12:51:00Z"/>
              </w:rPr>
            </w:pPr>
          </w:p>
        </w:tc>
        <w:tc>
          <w:tcPr>
            <w:tcW w:w="1177" w:type="dxa"/>
            <w:tcPrChange w:id="1071" w:author="Bambi C" w:date="2022-08-14T12:57:00Z">
              <w:tcPr>
                <w:tcW w:w="1584" w:type="dxa"/>
                <w:gridSpan w:val="2"/>
              </w:tcPr>
            </w:tcPrChange>
          </w:tcPr>
          <w:p w14:paraId="044444EB" w14:textId="77777777" w:rsidR="00D54302" w:rsidRDefault="00D54302" w:rsidP="00D54302">
            <w:pPr>
              <w:rPr>
                <w:ins w:id="1072" w:author="Bambi C" w:date="2022-08-14T12:51:00Z"/>
              </w:rPr>
            </w:pPr>
          </w:p>
        </w:tc>
        <w:tc>
          <w:tcPr>
            <w:tcW w:w="1085" w:type="dxa"/>
            <w:tcPrChange w:id="1073" w:author="Bambi C" w:date="2022-08-14T12:57:00Z">
              <w:tcPr>
                <w:tcW w:w="1085" w:type="dxa"/>
                <w:gridSpan w:val="2"/>
              </w:tcPr>
            </w:tcPrChange>
          </w:tcPr>
          <w:p w14:paraId="4A14AB5C" w14:textId="77777777" w:rsidR="00D54302" w:rsidRDefault="00D54302" w:rsidP="00D54302">
            <w:pPr>
              <w:rPr>
                <w:ins w:id="1074" w:author="Bambi C" w:date="2022-08-14T12:51:00Z"/>
              </w:rPr>
            </w:pPr>
          </w:p>
        </w:tc>
        <w:tc>
          <w:tcPr>
            <w:tcW w:w="1165" w:type="dxa"/>
            <w:tcPrChange w:id="1075" w:author="Bambi C" w:date="2022-08-14T12:57:00Z">
              <w:tcPr>
                <w:tcW w:w="1359" w:type="dxa"/>
              </w:tcPr>
            </w:tcPrChange>
          </w:tcPr>
          <w:p w14:paraId="15FEC6E9" w14:textId="77777777" w:rsidR="00D54302" w:rsidRDefault="00D54302" w:rsidP="00D54302">
            <w:pPr>
              <w:rPr>
                <w:ins w:id="1076" w:author="Bambi C" w:date="2022-08-14T12:51:00Z"/>
              </w:rPr>
            </w:pPr>
          </w:p>
        </w:tc>
      </w:tr>
      <w:tr w:rsidR="004E49E7" w14:paraId="37BA38CB" w14:textId="77777777" w:rsidTr="004E49E7">
        <w:trPr>
          <w:ins w:id="1077" w:author="Bambi C" w:date="2022-08-14T12:51:00Z"/>
          <w:trPrChange w:id="1078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79" w:author="Bambi C" w:date="2022-08-14T12:57:00Z">
              <w:tcPr>
                <w:tcW w:w="1011" w:type="dxa"/>
              </w:tcPr>
            </w:tcPrChange>
          </w:tcPr>
          <w:p w14:paraId="19325177" w14:textId="1E2F7D7C" w:rsidR="00D54302" w:rsidRDefault="00D54302" w:rsidP="00D54302">
            <w:pPr>
              <w:rPr>
                <w:ins w:id="1080" w:author="Bambi C" w:date="2022-08-14T12:51:00Z"/>
              </w:rPr>
            </w:pPr>
            <w:ins w:id="1081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1082" w:author="Bambi C" w:date="2022-08-14T12:57:00Z">
              <w:tcPr>
                <w:tcW w:w="2633" w:type="dxa"/>
              </w:tcPr>
            </w:tcPrChange>
          </w:tcPr>
          <w:p w14:paraId="3A6C0A2A" w14:textId="1EEDBB44" w:rsidR="00D54302" w:rsidRDefault="00D54302" w:rsidP="00D54302">
            <w:pPr>
              <w:rPr>
                <w:ins w:id="1083" w:author="Bambi C" w:date="2022-08-14T12:51:00Z"/>
              </w:rPr>
            </w:pPr>
            <w:ins w:id="1084" w:author="Bambi C" w:date="2022-08-14T12:53:00Z">
              <w:r w:rsidRPr="00CC452E">
                <w:t>write_data_to_file</w:t>
              </w:r>
            </w:ins>
          </w:p>
        </w:tc>
        <w:tc>
          <w:tcPr>
            <w:tcW w:w="1368" w:type="dxa"/>
            <w:tcPrChange w:id="1085" w:author="Bambi C" w:date="2022-08-14T12:57:00Z">
              <w:tcPr>
                <w:tcW w:w="1368" w:type="dxa"/>
              </w:tcPr>
            </w:tcPrChange>
          </w:tcPr>
          <w:p w14:paraId="5DCEAF1E" w14:textId="2135E28B" w:rsidR="00D54302" w:rsidRDefault="00D54302" w:rsidP="00D54302">
            <w:pPr>
              <w:rPr>
                <w:ins w:id="1086" w:author="Bambi C" w:date="2022-08-14T12:51:00Z"/>
              </w:rPr>
            </w:pPr>
            <w:ins w:id="1087" w:author="Bambi C" w:date="2022-08-14T12:53:00Z">
              <w:r w:rsidRPr="00CC452E">
                <w:t>write.py</w:t>
              </w:r>
            </w:ins>
          </w:p>
        </w:tc>
        <w:tc>
          <w:tcPr>
            <w:tcW w:w="1271" w:type="dxa"/>
            <w:tcPrChange w:id="1088" w:author="Bambi C" w:date="2022-08-14T12:57:00Z">
              <w:tcPr>
                <w:tcW w:w="1271" w:type="dxa"/>
              </w:tcPr>
            </w:tcPrChange>
          </w:tcPr>
          <w:p w14:paraId="5D210523" w14:textId="2B40A2DF" w:rsidR="00D54302" w:rsidRDefault="00D54302" w:rsidP="00D54302">
            <w:pPr>
              <w:rPr>
                <w:ins w:id="1089" w:author="Bambi C" w:date="2022-08-14T12:51:00Z"/>
              </w:rPr>
            </w:pPr>
            <w:ins w:id="1090" w:author="Bambi C" w:date="2022-08-14T12:53:00Z">
              <w:r w:rsidRPr="00CC452E">
                <w:t>3</w:t>
              </w:r>
            </w:ins>
          </w:p>
        </w:tc>
        <w:tc>
          <w:tcPr>
            <w:tcW w:w="1177" w:type="dxa"/>
            <w:tcPrChange w:id="1091" w:author="Bambi C" w:date="2022-08-14T12:57:00Z">
              <w:tcPr>
                <w:tcW w:w="1584" w:type="dxa"/>
                <w:gridSpan w:val="2"/>
              </w:tcPr>
            </w:tcPrChange>
          </w:tcPr>
          <w:p w14:paraId="56CEF77D" w14:textId="69B51D93" w:rsidR="00D54302" w:rsidRDefault="00D54302" w:rsidP="00D54302">
            <w:pPr>
              <w:rPr>
                <w:ins w:id="1092" w:author="Bambi C" w:date="2022-08-14T12:51:00Z"/>
              </w:rPr>
            </w:pPr>
            <w:ins w:id="1093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094" w:author="Bambi C" w:date="2022-08-14T12:57:00Z">
              <w:tcPr>
                <w:tcW w:w="1085" w:type="dxa"/>
                <w:gridSpan w:val="2"/>
              </w:tcPr>
            </w:tcPrChange>
          </w:tcPr>
          <w:p w14:paraId="5CF96634" w14:textId="643C8510" w:rsidR="00D54302" w:rsidRDefault="00D54302" w:rsidP="00D54302">
            <w:pPr>
              <w:rPr>
                <w:ins w:id="1095" w:author="Bambi C" w:date="2022-08-14T12:51:00Z"/>
              </w:rPr>
            </w:pPr>
            <w:ins w:id="1096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1097" w:author="Bambi C" w:date="2022-08-14T12:57:00Z">
              <w:tcPr>
                <w:tcW w:w="1359" w:type="dxa"/>
              </w:tcPr>
            </w:tcPrChange>
          </w:tcPr>
          <w:p w14:paraId="66D2B307" w14:textId="00C9AFE7" w:rsidR="00D54302" w:rsidRDefault="00D54302">
            <w:pPr>
              <w:keepNext/>
              <w:rPr>
                <w:ins w:id="1098" w:author="Bambi C" w:date="2022-08-14T12:51:00Z"/>
              </w:rPr>
              <w:pPrChange w:id="1099" w:author="Bambi C" w:date="2022-08-14T12:52:00Z">
                <w:pPr/>
              </w:pPrChange>
            </w:pPr>
            <w:ins w:id="1100" w:author="Bambi C" w:date="2022-08-14T12:53:00Z">
              <w:r w:rsidRPr="00CC452E">
                <w:t>pass</w:t>
              </w:r>
            </w:ins>
          </w:p>
        </w:tc>
      </w:tr>
    </w:tbl>
    <w:p w14:paraId="5BB069E0" w14:textId="475AFECA" w:rsidR="00BC00BC" w:rsidRPr="00BC00BC" w:rsidRDefault="00A77FF4">
      <w:pPr>
        <w:pStyle w:val="Caption"/>
        <w:rPr>
          <w:ins w:id="1101" w:author="Bambi C" w:date="2022-08-14T12:48:00Z"/>
        </w:rPr>
        <w:pPrChange w:id="1102" w:author="Bambi C" w:date="2022-08-14T14:10:00Z">
          <w:pPr>
            <w:jc w:val="right"/>
          </w:pPr>
        </w:pPrChange>
      </w:pPr>
      <w:bookmarkStart w:id="1103" w:name="_Ref111374159"/>
      <w:ins w:id="1104" w:author="Bambi C" w:date="2022-08-14T12:52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105" w:author="Bambi C" w:date="2022-08-14T12:52:00Z">
        <w:r>
          <w:rPr>
            <w:noProof/>
          </w:rPr>
          <w:t>11</w:t>
        </w:r>
        <w:r>
          <w:fldChar w:fldCharType="end"/>
        </w:r>
        <w:bookmarkEnd w:id="1103"/>
        <w:r>
          <w:t xml:space="preserve">. </w:t>
        </w:r>
        <w:r w:rsidR="00D54302">
          <w:t>Table</w:t>
        </w:r>
        <w:r>
          <w:t xml:space="preserve"> for tracking module development status</w:t>
        </w:r>
      </w:ins>
    </w:p>
    <w:p w14:paraId="3F6E5EDE" w14:textId="360ECC25" w:rsidR="00C123B0" w:rsidRPr="00E67DD3" w:rsidRDefault="00A61B9F" w:rsidP="003426A3">
      <w:pPr>
        <w:jc w:val="right"/>
      </w:pPr>
      <w:r w:rsidRPr="00E67DD3">
        <w:t>[</w:t>
      </w:r>
      <w:r w:rsidRPr="00E67DD3">
        <w:fldChar w:fldCharType="begin"/>
      </w:r>
      <w:r w:rsidRPr="00E67DD3">
        <w:instrText xml:space="preserve"> REF _Ref108280728 \h  \* MERGEFORMAT </w:instrText>
      </w:r>
      <w:r w:rsidRPr="00E67DD3">
        <w:fldChar w:fldCharType="separate"/>
      </w:r>
      <w:r w:rsidRPr="00E67DD3">
        <w:t>Table of Contents</w:t>
      </w:r>
      <w:r w:rsidRPr="00E67DD3">
        <w:fldChar w:fldCharType="end"/>
      </w:r>
      <w:r w:rsidR="003426A3" w:rsidRPr="00E67DD3">
        <w:t>]</w:t>
      </w:r>
    </w:p>
    <w:p w14:paraId="230095CD" w14:textId="215BBB34" w:rsidR="000750B3" w:rsidRPr="00E67DD3" w:rsidRDefault="00894C39" w:rsidP="00722100">
      <w:pPr>
        <w:pStyle w:val="Heading4"/>
      </w:pPr>
      <w:bookmarkStart w:id="1106" w:name="_Toc111401789"/>
      <w:ins w:id="1107" w:author="Bambi C" w:date="2022-08-14T13:38:00Z">
        <w:r>
          <w:t xml:space="preserve">Start program, </w:t>
        </w:r>
        <w:r w:rsidR="00605227">
          <w:t>Show data from file</w:t>
        </w:r>
      </w:ins>
      <w:bookmarkEnd w:id="1106"/>
    </w:p>
    <w:p w14:paraId="05C2CAA3" w14:textId="2794B552" w:rsidR="004E49E7" w:rsidRPr="004E49E7" w:rsidRDefault="00A8052E" w:rsidP="004E49E7">
      <w:pPr>
        <w:rPr>
          <w:ins w:id="1108" w:author="Bambi C" w:date="2022-08-14T12:57:00Z"/>
          <w:i/>
          <w:iCs w:val="0"/>
        </w:rPr>
      </w:pPr>
      <w:r w:rsidRPr="00BA272F">
        <w:rPr>
          <w:i/>
          <w:iCs w:val="0"/>
        </w:rPr>
        <w:t xml:space="preserve">Requirement 1: </w:t>
      </w:r>
      <w:ins w:id="1109" w:author="Bambi C" w:date="2022-08-14T13:26:00Z">
        <w:r w:rsidR="001C6112">
          <w:rPr>
            <w:i/>
            <w:iCs w:val="0"/>
          </w:rPr>
          <w:t>L</w:t>
        </w:r>
      </w:ins>
      <w:ins w:id="1110" w:author="Bambi C" w:date="2022-08-14T12:57:00Z">
        <w:r w:rsidR="004E49E7" w:rsidRPr="004E49E7">
          <w:rPr>
            <w:i/>
            <w:iCs w:val="0"/>
          </w:rPr>
          <w:t>oad data from ToDoFile.txt</w:t>
        </w:r>
      </w:ins>
      <w:ins w:id="1111" w:author="Bambi C" w:date="2022-08-14T13:26:00Z">
        <w:r w:rsidR="001C6112">
          <w:rPr>
            <w:i/>
            <w:iCs w:val="0"/>
          </w:rPr>
          <w:t xml:space="preserve"> </w:t>
        </w:r>
        <w:r w:rsidR="001C6112" w:rsidRPr="004E49E7">
          <w:rPr>
            <w:i/>
            <w:iCs w:val="0"/>
          </w:rPr>
          <w:t>When the program starts</w:t>
        </w:r>
        <w:r w:rsidR="001C6112">
          <w:rPr>
            <w:i/>
            <w:iCs w:val="0"/>
          </w:rPr>
          <w:t xml:space="preserve"> (Step 1)</w:t>
        </w:r>
      </w:ins>
    </w:p>
    <w:p w14:paraId="38809174" w14:textId="78FF083A" w:rsidR="00A8052E" w:rsidRDefault="00D976AB" w:rsidP="004E49E7">
      <w:pPr>
        <w:rPr>
          <w:ins w:id="1112" w:author="Bambi C" w:date="2022-08-14T13:24:00Z"/>
          <w:i/>
          <w:iCs w:val="0"/>
        </w:rPr>
      </w:pPr>
      <w:ins w:id="1113" w:author="Bambi C" w:date="2022-08-14T13:26:00Z">
        <w:r>
          <w:rPr>
            <w:i/>
            <w:iCs w:val="0"/>
          </w:rPr>
          <w:t xml:space="preserve">Requirement 2: </w:t>
        </w:r>
      </w:ins>
      <w:ins w:id="1114" w:author="Bambi C" w:date="2022-08-14T12:57:00Z">
        <w:r w:rsidR="004E49E7" w:rsidRPr="004E49E7">
          <w:rPr>
            <w:i/>
            <w:iCs w:val="0"/>
          </w:rPr>
          <w:t>Show current data</w:t>
        </w:r>
      </w:ins>
      <w:ins w:id="1115" w:author="Bambi C" w:date="2022-08-14T13:26:00Z">
        <w:r w:rsidR="001C6112">
          <w:rPr>
            <w:i/>
            <w:iCs w:val="0"/>
          </w:rPr>
          <w:t xml:space="preserve"> (Step 3)</w:t>
        </w:r>
      </w:ins>
    </w:p>
    <w:p w14:paraId="439FFED3" w14:textId="1B68EF7A" w:rsidR="007B035C" w:rsidRPr="00EF6A1B" w:rsidDel="00EF6A1B" w:rsidRDefault="00EF6A1B" w:rsidP="00A333F9">
      <w:pPr>
        <w:rPr>
          <w:del w:id="1116" w:author="Bambi C" w:date="2022-08-14T13:37:00Z"/>
          <w:i/>
          <w:iCs w:val="0"/>
          <w:rPrChange w:id="1117" w:author="Bambi C" w:date="2022-08-14T13:53:00Z">
            <w:rPr>
              <w:del w:id="1118" w:author="Bambi C" w:date="2022-08-14T13:37:00Z"/>
            </w:rPr>
          </w:rPrChange>
        </w:rPr>
      </w:pPr>
      <w:ins w:id="1119" w:author="Bambi C" w:date="2022-08-14T13:53:00Z">
        <w:r w:rsidRPr="00EF6A1B">
          <w:rPr>
            <w:i/>
            <w:iCs w:val="0"/>
            <w:rPrChange w:id="1120" w:author="Bambi C" w:date="2022-08-14T13:53:00Z">
              <w:rPr/>
            </w:rPrChange>
          </w:rPr>
          <w:t>Module: read_show.py</w:t>
        </w:r>
      </w:ins>
    </w:p>
    <w:p w14:paraId="787C7B62" w14:textId="77777777" w:rsidR="00EF6A1B" w:rsidRPr="00A333F9" w:rsidRDefault="00EF6A1B" w:rsidP="00EF6A1B">
      <w:pPr>
        <w:rPr>
          <w:ins w:id="1121" w:author="Bambi C" w:date="2022-08-14T13:53:00Z"/>
        </w:rPr>
      </w:pPr>
    </w:p>
    <w:p w14:paraId="0072D448" w14:textId="5E8661B7" w:rsidR="00C55F05" w:rsidRPr="00FE2DB8" w:rsidDel="00A333F9" w:rsidRDefault="00747A74">
      <w:pPr>
        <w:rPr>
          <w:del w:id="1122" w:author="Bambi C" w:date="2022-08-14T13:41:00Z"/>
          <w:rFonts w:cstheme="minorHAnsi"/>
        </w:rPr>
        <w:pPrChange w:id="1123" w:author="Bambi C" w:date="2022-08-14T13:41:00Z">
          <w:pPr>
            <w:shd w:val="clear" w:color="auto" w:fill="FFFF00"/>
          </w:pPr>
        </w:pPrChange>
      </w:pPr>
      <w:r>
        <w:t xml:space="preserve">The </w:t>
      </w:r>
      <w:r w:rsidRPr="00FE2DB8">
        <w:rPr>
          <w:rFonts w:cstheme="minorHAnsi"/>
        </w:rPr>
        <w:t>program begins with declaring variables</w:t>
      </w:r>
      <w:ins w:id="1124" w:author="Bambi C" w:date="2022-08-14T13:43:00Z">
        <w:r w:rsidR="00884732">
          <w:rPr>
            <w:rFonts w:cstheme="minorHAnsi"/>
          </w:rPr>
          <w:t xml:space="preserve"> (including specifying the data file name)</w:t>
        </w:r>
      </w:ins>
      <w:del w:id="1125" w:author="Bambi C" w:date="2022-08-14T13:43:00Z">
        <w:r w:rsidRPr="00FE2DB8" w:rsidDel="00884732">
          <w:rPr>
            <w:rFonts w:cstheme="minorHAnsi"/>
          </w:rPr>
          <w:delText xml:space="preserve"> </w:delText>
        </w:r>
        <w:r w:rsidR="004B449D" w:rsidRPr="00FE2DB8" w:rsidDel="00884732">
          <w:rPr>
            <w:rFonts w:cstheme="minorHAnsi"/>
          </w:rPr>
          <w:delText>an</w:delText>
        </w:r>
      </w:del>
      <w:ins w:id="1126" w:author="Bambi C" w:date="2022-08-14T13:43:00Z">
        <w:r w:rsidR="00884732">
          <w:rPr>
            <w:rFonts w:cstheme="minorHAnsi"/>
          </w:rPr>
          <w:t>,</w:t>
        </w:r>
      </w:ins>
      <w:del w:id="1127" w:author="Bambi C" w:date="2022-08-14T13:43:00Z">
        <w:r w:rsidR="004B449D" w:rsidRPr="00FE2DB8" w:rsidDel="00884732">
          <w:rPr>
            <w:rFonts w:cstheme="minorHAnsi"/>
          </w:rPr>
          <w:delText>d then</w:delText>
        </w:r>
      </w:del>
      <w:r w:rsidR="004B449D" w:rsidRPr="00FE2DB8">
        <w:rPr>
          <w:rFonts w:cstheme="minorHAnsi"/>
        </w:rPr>
        <w:t xml:space="preserve"> opens </w:t>
      </w:r>
      <w:ins w:id="1128" w:author="Bambi C" w:date="2022-08-14T13:44:00Z">
        <w:r w:rsidR="00884732">
          <w:rPr>
            <w:rFonts w:cstheme="minorHAnsi"/>
          </w:rPr>
          <w:t xml:space="preserve">the </w:t>
        </w:r>
      </w:ins>
      <w:r w:rsidR="004B449D" w:rsidRPr="00FE2DB8">
        <w:rPr>
          <w:rFonts w:cstheme="minorHAnsi"/>
        </w:rPr>
        <w:t>data file: ToDoList.txt</w:t>
      </w:r>
      <w:ins w:id="1129" w:author="Bambi C" w:date="2022-08-14T13:44:00Z">
        <w:r w:rsidR="00884732">
          <w:rPr>
            <w:rFonts w:cstheme="minorHAnsi"/>
          </w:rPr>
          <w:t xml:space="preserve">, and displays the information </w:t>
        </w:r>
        <w:r w:rsidR="00DE077C">
          <w:rPr>
            <w:rFonts w:cstheme="minorHAnsi"/>
          </w:rPr>
          <w:t>in file in a human-readable format</w:t>
        </w:r>
      </w:ins>
      <w:r w:rsidR="004B449D" w:rsidRPr="00FE2DB8">
        <w:rPr>
          <w:rFonts w:cstheme="minorHAnsi"/>
        </w:rPr>
        <w:t xml:space="preserve"> </w:t>
      </w:r>
      <w:r w:rsidR="003320D6" w:rsidRPr="00FE2DB8">
        <w:rPr>
          <w:rFonts w:cstheme="minorHAnsi"/>
        </w:rPr>
        <w:t>(</w:t>
      </w:r>
      <w:r w:rsidR="008211F7" w:rsidRPr="00FE2DB8">
        <w:rPr>
          <w:rFonts w:cstheme="minorHAnsi"/>
        </w:rPr>
        <w:fldChar w:fldCharType="begin"/>
      </w:r>
      <w:r w:rsidR="008211F7" w:rsidRPr="00FE2DB8">
        <w:rPr>
          <w:rFonts w:cstheme="minorHAnsi"/>
        </w:rPr>
        <w:instrText xml:space="preserve"> REF _Ref110356020 \h </w:instrText>
      </w:r>
      <w:r w:rsidR="00FE2DB8" w:rsidRPr="00FE2DB8">
        <w:rPr>
          <w:rFonts w:cstheme="minorHAnsi"/>
        </w:rPr>
        <w:instrText xml:space="preserve"> \* MERGEFORMAT </w:instrText>
      </w:r>
      <w:r w:rsidR="008211F7" w:rsidRPr="00FE2DB8">
        <w:rPr>
          <w:rFonts w:cstheme="minorHAnsi"/>
        </w:rPr>
      </w:r>
      <w:r w:rsidR="008211F7" w:rsidRPr="00FE2DB8">
        <w:rPr>
          <w:rFonts w:cstheme="minorHAnsi"/>
        </w:rPr>
        <w:fldChar w:fldCharType="separate"/>
      </w:r>
      <w:ins w:id="1130" w:author="Bambi C" w:date="2022-08-14T13:41:00Z">
        <w:r w:rsidR="00BB5688" w:rsidRPr="00A333F9">
          <w:rPr>
            <w:rFonts w:cstheme="minorHAnsi"/>
          </w:rPr>
          <w:t xml:space="preserve">Figure </w:t>
        </w:r>
        <w:r w:rsidR="00BB5688" w:rsidRPr="00A333F9">
          <w:rPr>
            <w:rFonts w:cstheme="minorHAnsi"/>
            <w:noProof/>
          </w:rPr>
          <w:t>12</w:t>
        </w:r>
      </w:ins>
      <w:del w:id="1131" w:author="Bambi C" w:date="2022-08-14T13:41:00Z">
        <w:r w:rsidR="008211F7" w:rsidRPr="00FE2DB8" w:rsidDel="00BB5688">
          <w:rPr>
            <w:rFonts w:cstheme="minorHAnsi"/>
          </w:rPr>
          <w:delText xml:space="preserve">Figure </w:delText>
        </w:r>
        <w:r w:rsidR="008211F7" w:rsidRPr="00FE2DB8" w:rsidDel="00BB5688">
          <w:rPr>
            <w:rFonts w:cstheme="minorHAnsi"/>
            <w:noProof/>
          </w:rPr>
          <w:delText>9</w:delText>
        </w:r>
      </w:del>
      <w:r w:rsidR="008211F7" w:rsidRPr="00FE2DB8">
        <w:rPr>
          <w:rFonts w:cstheme="minorHAnsi"/>
        </w:rPr>
        <w:fldChar w:fldCharType="end"/>
      </w:r>
      <w:r w:rsidR="003320D6" w:rsidRPr="00FE2DB8">
        <w:rPr>
          <w:rFonts w:cstheme="minorHAnsi"/>
        </w:rPr>
        <w:t>)</w:t>
      </w:r>
      <w:r w:rsidR="008211F7" w:rsidRPr="00FE2DB8">
        <w:rPr>
          <w:rFonts w:cstheme="minorHAnsi"/>
        </w:rPr>
        <w:t>.</w:t>
      </w:r>
      <w:ins w:id="1132" w:author="Bambi C" w:date="2022-08-14T13:47:00Z">
        <w:r w:rsidR="009A0328">
          <w:rPr>
            <w:rFonts w:cstheme="minorHAnsi"/>
          </w:rPr>
          <w:t xml:space="preserve"> Also included in </w:t>
        </w:r>
      </w:ins>
      <w:ins w:id="1133" w:author="Bambi C" w:date="2022-08-14T13:51:00Z">
        <w:r w:rsidR="00601844">
          <w:rPr>
            <w:rFonts w:cstheme="minorHAnsi"/>
          </w:rPr>
          <w:t>this</w:t>
        </w:r>
      </w:ins>
      <w:ins w:id="1134" w:author="Bambi C" w:date="2022-08-14T13:47:00Z">
        <w:r w:rsidR="009A0328">
          <w:rPr>
            <w:rFonts w:cstheme="minorHAnsi"/>
          </w:rPr>
          <w:t xml:space="preserve"> </w:t>
        </w:r>
      </w:ins>
      <w:ins w:id="1135" w:author="Bambi C" w:date="2022-08-14T13:48:00Z">
        <w:r w:rsidR="009A0328">
          <w:rPr>
            <w:rFonts w:cstheme="minorHAnsi"/>
          </w:rPr>
          <w:t xml:space="preserve">module code is a </w:t>
        </w:r>
      </w:ins>
      <w:ins w:id="1136" w:author="Bambi C" w:date="2022-08-14T13:49:00Z">
        <w:r w:rsidR="00541F43" w:rsidRPr="00E72448">
          <w:rPr>
            <w:rFonts w:ascii="Consolas" w:hAnsi="Consolas" w:cs="Consolas"/>
            <w:iCs w:val="0"/>
            <w:color w:val="000000" w:themeColor="text1"/>
          </w:rPr>
          <w:t xml:space="preserve">print("\n\tfile_name = " + file_name)  </w:t>
        </w:r>
      </w:ins>
      <w:ins w:id="1137" w:author="Bambi C" w:date="2022-08-14T13:48:00Z">
        <w:r w:rsidR="00541F43" w:rsidRPr="00E72448">
          <w:rPr>
            <w:rFonts w:ascii="Consolas" w:hAnsi="Consolas" w:cs="Consolas"/>
            <w:iCs w:val="0"/>
            <w:color w:val="000000" w:themeColor="text1"/>
          </w:rPr>
          <w:t># temp_debugging</w:t>
        </w:r>
        <w:r w:rsidR="00541F43">
          <w:rPr>
            <w:rFonts w:ascii="Consolas" w:hAnsi="Consolas" w:cs="Consolas"/>
            <w:iCs w:val="0"/>
            <w:color w:val="000000" w:themeColor="text1"/>
          </w:rPr>
          <w:t xml:space="preserve"> </w:t>
        </w:r>
      </w:ins>
      <w:ins w:id="1138" w:author="Bambi C" w:date="2022-08-14T13:49:00Z">
        <w:r w:rsidR="00BB79C5">
          <w:rPr>
            <w:rFonts w:cstheme="minorHAnsi"/>
          </w:rPr>
          <w:t xml:space="preserve">for debugging / troubleshooting purposes. This code and similar instances </w:t>
        </w:r>
        <w:r w:rsidR="00221855">
          <w:rPr>
            <w:rFonts w:cstheme="minorHAnsi"/>
          </w:rPr>
          <w:t>are</w:t>
        </w:r>
        <w:r w:rsidR="00BB79C5">
          <w:rPr>
            <w:rFonts w:cstheme="minorHAnsi"/>
          </w:rPr>
          <w:t xml:space="preserve"> expected to be </w:t>
        </w:r>
      </w:ins>
      <w:ins w:id="1139" w:author="Bambi C" w:date="2022-08-14T13:50:00Z">
        <w:r w:rsidR="00221855">
          <w:rPr>
            <w:rFonts w:cstheme="minorHAnsi"/>
          </w:rPr>
          <w:t>commented-out</w:t>
        </w:r>
      </w:ins>
      <w:ins w:id="1140" w:author="Bambi C" w:date="2022-08-14T13:49:00Z">
        <w:r w:rsidR="00BB79C5">
          <w:rPr>
            <w:rFonts w:cstheme="minorHAnsi"/>
          </w:rPr>
          <w:t xml:space="preserve"> for “production”.</w:t>
        </w:r>
      </w:ins>
      <w:del w:id="1141" w:author="Bambi C" w:date="2022-08-14T13:45:00Z">
        <w:r w:rsidR="004B449D" w:rsidRPr="00FE2DB8" w:rsidDel="00EB71D4">
          <w:rPr>
            <w:rFonts w:cstheme="minorHAnsi"/>
          </w:rPr>
          <w:delText xml:space="preserve"> </w:delText>
        </w:r>
      </w:del>
      <w:del w:id="1142" w:author="Bambi C" w:date="2022-08-14T13:41:00Z">
        <w:r w:rsidR="00A36478" w:rsidRPr="00FE2DB8" w:rsidDel="00A333F9">
          <w:rPr>
            <w:rFonts w:cstheme="minorHAnsi"/>
          </w:rPr>
          <w:delText>Additionally, although not required, I wanted to notify the user</w:delText>
        </w:r>
        <w:r w:rsidR="005E7500" w:rsidRPr="00FE2DB8" w:rsidDel="00A333F9">
          <w:rPr>
            <w:rFonts w:cstheme="minorHAnsi"/>
          </w:rPr>
          <w:delText>:</w:delText>
        </w:r>
      </w:del>
    </w:p>
    <w:p w14:paraId="4118521F" w14:textId="425D9E69" w:rsidR="005E7500" w:rsidDel="00A333F9" w:rsidRDefault="007120DB">
      <w:pPr>
        <w:rPr>
          <w:del w:id="1143" w:author="Bambi C" w:date="2022-08-14T13:41:00Z"/>
          <w:rFonts w:cstheme="minorHAnsi"/>
          <w:color w:val="000000" w:themeColor="text1"/>
        </w:rPr>
        <w:pPrChange w:id="1144" w:author="Bambi C" w:date="2022-08-14T13:41:00Z">
          <w:pPr>
            <w:pStyle w:val="ListParagraph"/>
            <w:numPr>
              <w:numId w:val="28"/>
            </w:numPr>
            <w:shd w:val="clear" w:color="auto" w:fill="FFFF00"/>
            <w:ind w:left="920" w:hanging="360"/>
          </w:pPr>
        </w:pPrChange>
      </w:pPr>
      <w:del w:id="1145" w:author="Bambi C" w:date="2022-08-14T13:41:00Z">
        <w:r w:rsidDel="00A333F9">
          <w:rPr>
            <w:rFonts w:cstheme="minorHAnsi"/>
            <w:color w:val="000000" w:themeColor="text1"/>
          </w:rPr>
          <w:delText>Data file was found and opened</w:delText>
        </w:r>
        <w:r w:rsidR="006F0066" w:rsidDel="00A333F9">
          <w:rPr>
            <w:rFonts w:cstheme="minorHAnsi"/>
            <w:color w:val="000000" w:themeColor="text1"/>
          </w:rPr>
          <w:delText>.</w:delText>
        </w:r>
      </w:del>
    </w:p>
    <w:p w14:paraId="674DFDEB" w14:textId="4DAEA628" w:rsidR="007120DB" w:rsidRPr="00BA272F" w:rsidRDefault="007120DB">
      <w:pPr>
        <w:rPr>
          <w:rFonts w:cstheme="minorHAnsi"/>
          <w:color w:val="000000" w:themeColor="text1"/>
        </w:rPr>
        <w:pPrChange w:id="1146" w:author="Bambi C" w:date="2022-08-14T13:41:00Z">
          <w:pPr>
            <w:pStyle w:val="ListParagraph"/>
            <w:numPr>
              <w:numId w:val="28"/>
            </w:numPr>
            <w:shd w:val="clear" w:color="auto" w:fill="FFFF00"/>
            <w:ind w:left="920" w:hanging="360"/>
          </w:pPr>
        </w:pPrChange>
      </w:pPr>
      <w:del w:id="1147" w:author="Bambi C" w:date="2022-08-14T13:41:00Z">
        <w:r w:rsidDel="00A333F9">
          <w:rPr>
            <w:rFonts w:cstheme="minorHAnsi"/>
            <w:color w:val="000000" w:themeColor="text1"/>
          </w:rPr>
          <w:delText>Data file</w:delText>
        </w:r>
        <w:r w:rsidR="006F0066" w:rsidDel="00A333F9">
          <w:rPr>
            <w:rFonts w:cstheme="minorHAnsi"/>
            <w:color w:val="000000" w:themeColor="text1"/>
          </w:rPr>
          <w:delText xml:space="preserve"> already has information stored.</w:delText>
        </w:r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D352F" w:rsidRPr="00682729" w14:paraId="02FD32AA" w14:textId="77777777" w:rsidTr="00E7244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45088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4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4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6B652E4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5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5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23AC868D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5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5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file_name_str = "ToDoFile.txt"  # The name of the data file</w:t>
              </w:r>
            </w:ins>
          </w:p>
          <w:p w14:paraId="2CB28A5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5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5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</w:t>
              </w:r>
            </w:ins>
          </w:p>
          <w:p w14:paraId="5872118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5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5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2B16834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5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5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19B695C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6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6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table_lst = []  # A list that acts as a 'table' of rows</w:t>
              </w:r>
            </w:ins>
          </w:p>
          <w:p w14:paraId="0C9CD77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6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6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choice_str = ""  # Captures the user option selection</w:t>
              </w:r>
            </w:ins>
          </w:p>
          <w:p w14:paraId="7803112C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6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28B6CB7B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6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07A9095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6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6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7AD76E3F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6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6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35AD507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54F4962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46316DD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714F03B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read_data_from_file(file_name, list_of_rows):</w:t>
              </w:r>
            </w:ins>
          </w:p>
          <w:p w14:paraId="7F4DF83D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Reads data from a file into a list of dictionary rows</w:t>
              </w:r>
            </w:ins>
          </w:p>
          <w:p w14:paraId="6D39331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46691D9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49A03065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216D8209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012269F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2047E24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list_of_rows.clear()  # clear current data</w:t>
              </w:r>
            </w:ins>
          </w:p>
          <w:p w14:paraId="00C08475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 = open(file_name, "r")</w:t>
              </w:r>
            </w:ins>
          </w:p>
          <w:p w14:paraId="74A6202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242B8D3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line in file:</w:t>
              </w:r>
            </w:ins>
          </w:p>
          <w:p w14:paraId="35D5179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task, priority = line.split(",")</w:t>
              </w:r>
            </w:ins>
          </w:p>
          <w:p w14:paraId="4AF63CC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row_dic = {"Task": task.strip(), "Priority": priority.strip()}</w:t>
              </w:r>
            </w:ins>
          </w:p>
          <w:p w14:paraId="6386074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list_of_rows.append(row_dic)</w:t>
              </w:r>
            </w:ins>
          </w:p>
          <w:p w14:paraId="27D284C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523D0A3B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file.close()</w:t>
              </w:r>
            </w:ins>
          </w:p>
          <w:p w14:paraId="0ABE52E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print("\n\tfile_name = " + file_name)  # temp_debugging</w:t>
              </w:r>
            </w:ins>
          </w:p>
          <w:p w14:paraId="427F16C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20988B6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1727FAF5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73D3400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A4B264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0008496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58F41B6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noinspection PyDecorator</w:t>
              </w:r>
            </w:ins>
          </w:p>
          <w:p w14:paraId="27CC205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5D01ED5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output_current_tasks_in_list(list_of_rows):</w:t>
              </w:r>
            </w:ins>
          </w:p>
          <w:p w14:paraId="2DFA275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Shows the current Tasks in the list of dictionaries rows</w:t>
              </w:r>
            </w:ins>
          </w:p>
          <w:p w14:paraId="70C462E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39128B5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of rows you want to display</w:t>
              </w:r>
            </w:ins>
          </w:p>
          <w:p w14:paraId="1778393D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7A38883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65CE828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print("\n\t******* The current tasks To Do are: *******")</w:t>
              </w:r>
            </w:ins>
          </w:p>
          <w:p w14:paraId="3E71E86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 in list_of_rows:</w:t>
              </w:r>
            </w:ins>
          </w:p>
          <w:p w14:paraId="32ECB6B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print("\t" + row["Task"] + " (" + row["Priority"] + ")")</w:t>
              </w:r>
            </w:ins>
          </w:p>
          <w:p w14:paraId="3E297BE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print("\t*******************************************")</w:t>
              </w:r>
            </w:ins>
          </w:p>
          <w:p w14:paraId="5882C0A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2B24C26C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3C436C39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019B890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46E4552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40A3152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Processor.read_data_from_file(file_name=file_name_str,</w:t>
              </w:r>
            </w:ins>
          </w:p>
          <w:p w14:paraId="4B6E6A2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list_of_rows=table_lst)  # Read file</w:t>
              </w:r>
            </w:ins>
          </w:p>
          <w:p w14:paraId="65EA575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6A259F4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405BB47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19262A7F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6838FCA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D40E36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IO.output_current_tasks_in_list(list_of_rows=table_lst)  # Show \</w:t>
              </w:r>
            </w:ins>
          </w:p>
          <w:p w14:paraId="6D60359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current data in the list/table</w:t>
              </w:r>
            </w:ins>
          </w:p>
          <w:p w14:paraId="1EF3C50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6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IO.output_menu_tasks()  # Shows menu</w:t>
              </w:r>
            </w:ins>
          </w:p>
          <w:p w14:paraId="08DA972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6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choice_str = IO.input_menu_choice()  # Get menu option</w:t>
              </w:r>
            </w:ins>
          </w:p>
          <w:p w14:paraId="44E5857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5FE22DA0" w14:textId="343D0476" w:rsidR="006D352F" w:rsidRPr="009E33F3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26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</w:tc>
      </w:tr>
    </w:tbl>
    <w:p w14:paraId="314DBFBA" w14:textId="392B4A70" w:rsidR="0004247F" w:rsidDel="00FC4545" w:rsidRDefault="00A31326" w:rsidP="005B0259">
      <w:pPr>
        <w:pStyle w:val="Caption"/>
        <w:rPr>
          <w:del w:id="1266" w:author="Bambi C" w:date="2022-08-14T13:43:00Z"/>
        </w:rPr>
      </w:pPr>
      <w:bookmarkStart w:id="1267" w:name="_Ref110356020"/>
      <w:r>
        <w:t xml:space="preserve">Figure </w:t>
      </w:r>
      <w:r w:rsidR="00DE6474">
        <w:rPr>
          <w:b w:val="0"/>
          <w:bCs w:val="0"/>
        </w:rPr>
        <w:fldChar w:fldCharType="begin"/>
      </w:r>
      <w:r w:rsidR="00DE6474">
        <w:instrText xml:space="preserve"> SEQ Figure \* ARABIC </w:instrText>
      </w:r>
      <w:r w:rsidR="00DE6474">
        <w:rPr>
          <w:b w:val="0"/>
          <w:bCs w:val="0"/>
        </w:rPr>
        <w:fldChar w:fldCharType="separate"/>
      </w:r>
      <w:ins w:id="1268" w:author="Bambi C" w:date="2022-08-14T12:52:00Z">
        <w:r w:rsidR="00A77FF4">
          <w:rPr>
            <w:noProof/>
          </w:rPr>
          <w:t>12</w:t>
        </w:r>
      </w:ins>
      <w:del w:id="1269" w:author="Bambi C" w:date="2022-08-14T12:16:00Z">
        <w:r w:rsidR="008E6F01" w:rsidDel="00B43797">
          <w:rPr>
            <w:noProof/>
          </w:rPr>
          <w:delText>9</w:delText>
        </w:r>
      </w:del>
      <w:r w:rsidR="00DE6474">
        <w:rPr>
          <w:b w:val="0"/>
          <w:bCs w:val="0"/>
          <w:noProof/>
        </w:rPr>
        <w:fldChar w:fldCharType="end"/>
      </w:r>
      <w:bookmarkEnd w:id="1267"/>
      <w:r>
        <w:t>. Source code for menu function</w:t>
      </w:r>
    </w:p>
    <w:p w14:paraId="006D0777" w14:textId="406A2AF3" w:rsidR="00C175F8" w:rsidDel="00C24BB3" w:rsidRDefault="006F0066" w:rsidP="00BA272F">
      <w:pPr>
        <w:shd w:val="clear" w:color="auto" w:fill="FFFF00"/>
        <w:rPr>
          <w:del w:id="1270" w:author="Bambi C" w:date="2022-08-14T12:04:00Z"/>
        </w:rPr>
      </w:pPr>
      <w:del w:id="1271" w:author="Bambi C" w:date="2022-08-14T13:43:00Z">
        <w:r w:rsidDel="00FC4545">
          <w:delText xml:space="preserve">If there is already data in the file, then the program </w:delText>
        </w:r>
        <w:r w:rsidR="00B5631F" w:rsidDel="00FC4545">
          <w:delText xml:space="preserve">displays the number of rows of data found </w:delText>
        </w:r>
        <w:r w:rsidR="00C175F8" w:rsidDel="00FC4545">
          <w:delText>(</w:delText>
        </w:r>
        <w:r w:rsidR="009D2483" w:rsidDel="00FC4545">
          <w:fldChar w:fldCharType="begin"/>
        </w:r>
        <w:r w:rsidR="009D2483" w:rsidDel="00FC4545">
          <w:delInstrText xml:space="preserve"> REF _Ref110349490 \h </w:delInstrText>
        </w:r>
        <w:r w:rsidR="00722100" w:rsidDel="00FC4545">
          <w:delInstrText xml:space="preserve"> \* MERGEFORMAT </w:delInstrText>
        </w:r>
        <w:r w:rsidR="009D2483" w:rsidDel="00FC4545">
          <w:fldChar w:fldCharType="separate"/>
        </w:r>
        <w:r w:rsidR="009D2483" w:rsidDel="00FC4545">
          <w:delText xml:space="preserve">Figure </w:delText>
        </w:r>
        <w:r w:rsidR="009D2483" w:rsidDel="00FC4545">
          <w:rPr>
            <w:noProof/>
          </w:rPr>
          <w:delText>10</w:delText>
        </w:r>
        <w:r w:rsidR="009D2483" w:rsidDel="00FC4545">
          <w:fldChar w:fldCharType="end"/>
        </w:r>
        <w:r w:rsidR="00C175F8" w:rsidDel="00FC4545">
          <w:delText>).</w:delText>
        </w:r>
        <w:r w:rsidR="00510D50" w:rsidDel="00FC4545">
          <w:delText xml:space="preserve"> Knowing </w:delText>
        </w:r>
        <w:r w:rsidR="00154AF0" w:rsidDel="00FC4545">
          <w:delText xml:space="preserve">that there is already data in the file, the user may be triggered to </w:delText>
        </w:r>
        <w:r w:rsidR="00305E1B" w:rsidDel="00FC4545">
          <w:delText>inspect what</w:delText>
        </w:r>
        <w:r w:rsidR="000956EC" w:rsidDel="00FC4545">
          <w:delText xml:space="preserve"> data is stored</w:delText>
        </w:r>
        <w:r w:rsidR="00305E1B" w:rsidDel="00FC4545">
          <w:delText xml:space="preserve"> in the file (Option 1)</w:delText>
        </w:r>
        <w:r w:rsidR="00530A39" w:rsidDel="00FC4545">
          <w:delText>.</w:delText>
        </w:r>
        <w:r w:rsidR="002F2579" w:rsidDel="00FC4545">
          <w:delText xml:space="preserve"> Based on the data displayed via Option 1, the user may then </w:delText>
        </w:r>
        <w:r w:rsidR="00305E1B" w:rsidDel="00FC4545">
          <w:delText>choose to Add a new item (Option 2) or Remove an existing item (Option 3).</w:delText>
        </w:r>
      </w:del>
    </w:p>
    <w:p w14:paraId="7B0B9041" w14:textId="21360C9D" w:rsidR="00A94F83" w:rsidRDefault="00A94F83">
      <w:pPr>
        <w:pStyle w:val="Caption"/>
        <w:pPrChange w:id="1272" w:author="Bambi C" w:date="2022-08-14T13:43:00Z">
          <w:pPr/>
        </w:pPrChange>
      </w:pPr>
    </w:p>
    <w:p w14:paraId="271D1B65" w14:textId="67F58351" w:rsidR="00EB71D4" w:rsidRDefault="00EB71D4">
      <w:pPr>
        <w:rPr>
          <w:ins w:id="1273" w:author="Bambi C" w:date="2022-08-14T13:46:00Z"/>
        </w:rPr>
      </w:pPr>
      <w:bookmarkStart w:id="1274" w:name="_Ref110349490"/>
      <w:ins w:id="1275" w:author="Bambi C" w:date="2022-08-14T13:46:00Z">
        <w:r>
          <w:rPr>
            <w:rFonts w:cstheme="minorHAnsi"/>
          </w:rPr>
          <w:t xml:space="preserve">To simplify the code and in keeping with the intentions of this assignment, I did not </w:t>
        </w:r>
        <w:r w:rsidR="00852977">
          <w:rPr>
            <w:rFonts w:cstheme="minorHAnsi"/>
          </w:rPr>
          <w:t xml:space="preserve">carryover / </w:t>
        </w:r>
        <w:r>
          <w:rPr>
            <w:rFonts w:cstheme="minorHAnsi"/>
          </w:rPr>
          <w:t>add</w:t>
        </w:r>
        <w:r w:rsidR="00852977">
          <w:rPr>
            <w:rFonts w:cstheme="minorHAnsi"/>
          </w:rPr>
          <w:t xml:space="preserve"> functions that were not already specified in the starter file</w:t>
        </w:r>
      </w:ins>
      <w:ins w:id="1276" w:author="Bambi C" w:date="2022-08-14T13:51:00Z">
        <w:r w:rsidR="00D14453">
          <w:rPr>
            <w:rFonts w:cstheme="minorHAnsi"/>
          </w:rPr>
          <w:t xml:space="preserve"> (e.g., </w:t>
        </w:r>
      </w:ins>
      <w:ins w:id="1277" w:author="Bambi C" w:date="2022-08-14T13:52:00Z">
        <w:r w:rsidR="00D14453">
          <w:rPr>
            <w:rFonts w:cstheme="minorHAnsi"/>
          </w:rPr>
          <w:t xml:space="preserve">condition if </w:t>
        </w:r>
        <w:r w:rsidR="00151A75">
          <w:rPr>
            <w:rFonts w:cstheme="minorHAnsi"/>
          </w:rPr>
          <w:t>file exists, row count)</w:t>
        </w:r>
      </w:ins>
      <w:ins w:id="1278" w:author="Bambi C" w:date="2022-08-14T13:46:00Z">
        <w:r w:rsidR="00852977">
          <w:rPr>
            <w:rFonts w:cstheme="minorHAnsi"/>
          </w:rPr>
          <w:t>.</w:t>
        </w:r>
      </w:ins>
    </w:p>
    <w:p w14:paraId="670B893E" w14:textId="52D25EC8" w:rsidR="00A31326" w:rsidRPr="0004247F" w:rsidDel="00C24BB3" w:rsidRDefault="00A94F83" w:rsidP="009E33F3">
      <w:pPr>
        <w:pStyle w:val="Caption"/>
        <w:rPr>
          <w:del w:id="1279" w:author="Bambi C" w:date="2022-08-14T12:04:00Z"/>
        </w:rPr>
      </w:pPr>
      <w:del w:id="1280" w:author="Bambi C" w:date="2022-08-14T12:04:00Z">
        <w:r w:rsidDel="00C24BB3">
          <w:delText xml:space="preserve">Figure </w:delText>
        </w:r>
        <w:r w:rsidR="00DE6474" w:rsidDel="00C24BB3">
          <w:rPr>
            <w:b w:val="0"/>
            <w:bCs w:val="0"/>
          </w:rPr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rPr>
            <w:b w:val="0"/>
            <w:bCs w:val="0"/>
          </w:rPr>
          <w:fldChar w:fldCharType="separate"/>
        </w:r>
        <w:r w:rsidR="008E6F01" w:rsidDel="00C24BB3">
          <w:rPr>
            <w:noProof/>
          </w:rPr>
          <w:delText>10</w:delText>
        </w:r>
        <w:r w:rsidR="00DE6474" w:rsidDel="00C24BB3">
          <w:rPr>
            <w:b w:val="0"/>
            <w:bCs w:val="0"/>
            <w:noProof/>
          </w:rPr>
          <w:fldChar w:fldCharType="end"/>
        </w:r>
        <w:bookmarkEnd w:id="1274"/>
        <w:r w:rsidDel="00C24BB3">
          <w:delText>. Screen capture of menu function</w:delText>
        </w:r>
      </w:del>
    </w:p>
    <w:p w14:paraId="41E2E50E" w14:textId="25A478D7" w:rsidR="003C21AF" w:rsidRPr="000527C0" w:rsidRDefault="003C21AF" w:rsidP="003C21AF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515FA1CB" w14:textId="3F934410" w:rsidR="00765FE7" w:rsidRPr="00E67DD3" w:rsidRDefault="00AF77C3" w:rsidP="00765FE7">
      <w:pPr>
        <w:pStyle w:val="Heading4"/>
      </w:pPr>
      <w:bookmarkStart w:id="1281" w:name="_Toc111401790"/>
      <w:bookmarkStart w:id="1282" w:name="_Ref109750649"/>
      <w:ins w:id="1283" w:author="Bambi C" w:date="2022-08-14T13:56:00Z">
        <w:r>
          <w:t>Menu</w:t>
        </w:r>
      </w:ins>
      <w:bookmarkEnd w:id="1281"/>
    </w:p>
    <w:bookmarkEnd w:id="1282"/>
    <w:p w14:paraId="239237C9" w14:textId="77777777" w:rsidR="00894C39" w:rsidRDefault="00894C39" w:rsidP="00894C39">
      <w:pPr>
        <w:rPr>
          <w:ins w:id="1284" w:author="Bambi C" w:date="2022-08-14T13:54:00Z"/>
          <w:i/>
          <w:iCs w:val="0"/>
        </w:rPr>
      </w:pPr>
      <w:ins w:id="1285" w:author="Bambi C" w:date="2022-08-14T13:37:00Z">
        <w:r>
          <w:rPr>
            <w:i/>
            <w:iCs w:val="0"/>
          </w:rPr>
          <w:t xml:space="preserve">Requirement 3: </w:t>
        </w:r>
        <w:r w:rsidRPr="004E49E7">
          <w:rPr>
            <w:i/>
            <w:iCs w:val="0"/>
          </w:rPr>
          <w:t>Display a menu of choices to the user</w:t>
        </w:r>
        <w:r>
          <w:rPr>
            <w:i/>
            <w:iCs w:val="0"/>
          </w:rPr>
          <w:t xml:space="preserve"> (Step 2)</w:t>
        </w:r>
      </w:ins>
    </w:p>
    <w:p w14:paraId="088FA989" w14:textId="2A9D9358" w:rsidR="008D6A52" w:rsidRPr="00FC342C" w:rsidRDefault="008D6A52" w:rsidP="00894C39">
      <w:pPr>
        <w:rPr>
          <w:ins w:id="1286" w:author="Bambi C" w:date="2022-08-14T13:37:00Z"/>
          <w:i/>
          <w:iCs w:val="0"/>
        </w:rPr>
      </w:pPr>
      <w:ins w:id="1287" w:author="Bambi C" w:date="2022-08-14T13:54:00Z">
        <w:r w:rsidRPr="00E0241F">
          <w:rPr>
            <w:i/>
            <w:iCs w:val="0"/>
          </w:rPr>
          <w:t xml:space="preserve">Module: </w:t>
        </w:r>
        <w:r>
          <w:rPr>
            <w:i/>
            <w:iCs w:val="0"/>
          </w:rPr>
          <w:t>menu.py</w:t>
        </w:r>
      </w:ins>
    </w:p>
    <w:p w14:paraId="3AA793AF" w14:textId="3580A6F8" w:rsidR="00100D41" w:rsidDel="00894C39" w:rsidRDefault="000527C0" w:rsidP="001C1663">
      <w:pPr>
        <w:rPr>
          <w:del w:id="1288" w:author="Bambi C" w:date="2022-08-14T13:37:00Z"/>
        </w:rPr>
      </w:pPr>
      <w:del w:id="1289" w:author="Bambi C" w:date="2022-08-14T13:37:00Z">
        <w:r w:rsidRPr="009E33F3" w:rsidDel="00894C39">
          <w:rPr>
            <w:i/>
            <w:iCs w:val="0"/>
          </w:rPr>
          <w:delText>Require</w:delText>
        </w:r>
        <w:r w:rsidR="00466002" w:rsidRPr="009E33F3" w:rsidDel="00894C39">
          <w:rPr>
            <w:i/>
            <w:iCs w:val="0"/>
          </w:rPr>
          <w:delText xml:space="preserve">ment 2: </w:delText>
        </w:r>
      </w:del>
    </w:p>
    <w:p w14:paraId="74849F52" w14:textId="0D41F0D6" w:rsidR="00D51FB5" w:rsidRPr="0046615E" w:rsidRDefault="00ED5826">
      <w:pPr>
        <w:keepNext/>
        <w:tabs>
          <w:tab w:val="left" w:pos="3360"/>
        </w:tabs>
        <w:autoSpaceDE w:val="0"/>
        <w:autoSpaceDN w:val="0"/>
        <w:adjustRightInd w:val="0"/>
        <w:ind w:right="10"/>
        <w:pPrChange w:id="1290" w:author="Bambi C" w:date="2022-08-14T20:05:00Z">
          <w:pPr>
            <w:shd w:val="clear" w:color="auto" w:fill="FFFF00"/>
          </w:pPr>
        </w:pPrChange>
      </w:pPr>
      <w:r>
        <w:t xml:space="preserve">Similar to </w:t>
      </w:r>
      <w:del w:id="1291" w:author="Bambi C" w:date="2022-08-14T20:01:00Z">
        <w:r w:rsidDel="00CE1F54">
          <w:delText>Assignment04</w:delText>
        </w:r>
      </w:del>
      <w:ins w:id="1292" w:author="Bambi C" w:date="2022-08-14T20:01:00Z">
        <w:r w:rsidR="00CE1F54">
          <w:t>Assignment05</w:t>
        </w:r>
      </w:ins>
      <w:r>
        <w:t xml:space="preserve">, </w:t>
      </w:r>
      <w:r w:rsidR="00C21539">
        <w:t xml:space="preserve">Menu (and majority of the program is inside a </w:t>
      </w:r>
      <w:r w:rsidR="00C21539" w:rsidRPr="00BA272F">
        <w:rPr>
          <w:rFonts w:ascii="Consolas" w:hAnsi="Consolas" w:cs="Consolas"/>
        </w:rPr>
        <w:t>while True:</w:t>
      </w:r>
      <w:r w:rsidR="00C21539">
        <w:t xml:space="preserve"> loop (</w:t>
      </w:r>
      <w:ins w:id="1293" w:author="Bambi C" w:date="2022-08-14T20:00:00Z">
        <w:r w:rsidR="009E66B1">
          <w:fldChar w:fldCharType="begin"/>
        </w:r>
        <w:r w:rsidR="009E66B1">
          <w:instrText xml:space="preserve"> REF _Ref110355005 \h </w:instrText>
        </w:r>
      </w:ins>
      <w:r w:rsidR="00CE1F54">
        <w:instrText xml:space="preserve"> \* MERGEFORMAT </w:instrText>
      </w:r>
      <w:ins w:id="1294" w:author="Bambi C" w:date="2022-08-14T20:00:00Z">
        <w:r w:rsidR="009E66B1">
          <w:fldChar w:fldCharType="separate"/>
        </w:r>
        <w:r w:rsidR="009E66B1">
          <w:t xml:space="preserve">Figure </w:t>
        </w:r>
        <w:r w:rsidR="009E66B1" w:rsidRPr="00E0241F">
          <w:rPr>
            <w:bCs/>
            <w:noProof/>
          </w:rPr>
          <w:t>13</w:t>
        </w:r>
        <w:r w:rsidR="009E66B1">
          <w:fldChar w:fldCharType="end"/>
        </w:r>
      </w:ins>
      <w:del w:id="1295" w:author="Bambi C" w:date="2022-08-14T20:00:00Z">
        <w:r w:rsidR="00C21539" w:rsidDel="009E66B1">
          <w:fldChar w:fldCharType="begin"/>
        </w:r>
        <w:r w:rsidR="00C21539" w:rsidDel="009E66B1">
          <w:delInstrText xml:space="preserve"> REF _Ref110355005 \h </w:delInstrText>
        </w:r>
        <w:r w:rsidR="00C24FC1" w:rsidDel="009E66B1">
          <w:delInstrText xml:space="preserve"> \* MERGEFORMAT </w:delInstrText>
        </w:r>
        <w:r w:rsidR="00C21539" w:rsidDel="009E66B1">
          <w:fldChar w:fldCharType="separate"/>
        </w:r>
        <w:r w:rsidR="00C21539" w:rsidDel="009E66B1">
          <w:delText xml:space="preserve">Figure </w:delText>
        </w:r>
        <w:r w:rsidR="00C21539" w:rsidDel="009E66B1">
          <w:rPr>
            <w:noProof/>
          </w:rPr>
          <w:delText>11</w:delText>
        </w:r>
        <w:r w:rsidR="00C21539" w:rsidDel="009E66B1">
          <w:fldChar w:fldCharType="end"/>
        </w:r>
      </w:del>
      <w:r w:rsidR="00C21539">
        <w:t>)</w:t>
      </w:r>
      <w:ins w:id="1296" w:author="Bambi C" w:date="2022-08-14T20:02:00Z">
        <w:r w:rsidR="0012478B">
          <w:t xml:space="preserve"> where the user “</w:t>
        </w:r>
      </w:ins>
      <w:ins w:id="1297" w:author="Bambi C" w:date="2022-08-14T20:03:00Z">
        <w:r w:rsidR="00E739D9">
          <w:t>quits</w:t>
        </w:r>
      </w:ins>
      <w:ins w:id="1298" w:author="Bambi C" w:date="2022-08-14T20:02:00Z">
        <w:r w:rsidR="0012478B">
          <w:t xml:space="preserve">” the </w:t>
        </w:r>
      </w:ins>
      <w:ins w:id="1299" w:author="Bambi C" w:date="2022-08-14T20:03:00Z">
        <w:r w:rsidR="0012478B">
          <w:t>program</w:t>
        </w:r>
      </w:ins>
      <w:ins w:id="1300" w:author="Bambi C" w:date="2022-08-14T20:02:00Z">
        <w:r w:rsidR="0012478B">
          <w:t xml:space="preserve"> by triggering the </w:t>
        </w:r>
        <w:r w:rsidR="0012478B" w:rsidRPr="007A5844">
          <w:rPr>
            <w:rFonts w:ascii="Consolas" w:hAnsi="Consolas" w:cs="Consolas"/>
            <w:iCs w:val="0"/>
            <w:color w:val="000000" w:themeColor="text1"/>
          </w:rPr>
          <w:t>break</w:t>
        </w:r>
        <w:r w:rsidR="0012478B">
          <w:t xml:space="preserve"> statement</w:t>
        </w:r>
      </w:ins>
      <w:ins w:id="1301" w:author="Bambi C" w:date="2022-08-14T20:03:00Z">
        <w:r w:rsidR="00E739D9">
          <w:t xml:space="preserve"> to exit the Menu loop</w:t>
        </w:r>
      </w:ins>
      <w:r w:rsidR="00C21539">
        <w:t xml:space="preserve">. </w:t>
      </w:r>
      <w:ins w:id="1302" w:author="Bambi C" w:date="2022-08-14T20:00:00Z">
        <w:r w:rsidR="009E66B1">
          <w:t>Additionally, I added “debugging” / dummy code to mimic the functions that would be called based on th</w:t>
        </w:r>
      </w:ins>
      <w:ins w:id="1303" w:author="Bambi C" w:date="2022-08-14T20:01:00Z">
        <w:r w:rsidR="009E66B1">
          <w:t xml:space="preserve">e </w:t>
        </w:r>
        <w:r w:rsidR="00CE1F54">
          <w:t>selection of the user</w:t>
        </w:r>
      </w:ins>
      <w:ins w:id="1304" w:author="Bambi C" w:date="2022-08-14T20:03:00Z">
        <w:r w:rsidR="00E739D9">
          <w:t xml:space="preserve"> so that I can develop / test code in this module independently from the others.</w:t>
        </w:r>
      </w:ins>
      <w:ins w:id="1305" w:author="Bambi C" w:date="2022-08-14T20:01:00Z">
        <w:r w:rsidR="00CE1F54">
          <w:t xml:space="preserve"> Unlike the </w:t>
        </w:r>
      </w:ins>
      <w:ins w:id="1306" w:author="Bambi C" w:date="2022-08-14T20:04:00Z">
        <w:r w:rsidR="00E739D9">
          <w:t>Menu in the prior assignment, this program</w:t>
        </w:r>
        <w:r w:rsidR="00485614">
          <w:t xml:space="preserve"> conver</w:t>
        </w:r>
      </w:ins>
      <w:ins w:id="1307" w:author="Bambi C" w:date="2022-08-14T20:05:00Z">
        <w:r w:rsidR="00B51385">
          <w:t>ts the menu options (“1-4”) to string datatype value</w:t>
        </w:r>
      </w:ins>
      <w:ins w:id="1308" w:author="Bambi C" w:date="2022-08-14T20:06:00Z">
        <w:r w:rsidR="0046615E">
          <w:t xml:space="preserve"> and removes</w:t>
        </w:r>
        <w:r w:rsidR="000D71A3">
          <w:t xml:space="preserve"> inadvertent spaces that may have been entered by the user:</w:t>
        </w:r>
      </w:ins>
      <w:ins w:id="1309" w:author="Bambi C" w:date="2022-08-14T20:05:00Z">
        <w:r w:rsidR="0046615E">
          <w:t xml:space="preserve"> </w:t>
        </w:r>
        <w:r w:rsidR="0046615E" w:rsidRPr="007A5844">
          <w:rPr>
            <w:rFonts w:ascii="Consolas" w:hAnsi="Consolas" w:cs="Consolas"/>
            <w:iCs w:val="0"/>
            <w:color w:val="000000" w:themeColor="text1"/>
          </w:rPr>
          <w:t>str(input("Which option would you like to perform? [1 to 4] - ")).strip()</w:t>
        </w:r>
        <w:r w:rsidR="00B51385">
          <w:t xml:space="preserve">. </w:t>
        </w:r>
      </w:ins>
      <w:del w:id="1310" w:author="Bambi C" w:date="2022-08-14T20:00:00Z">
        <w:r w:rsidR="004C673F" w:rsidDel="009E66B1">
          <w:delText>Simplified the Menu statement by moving the string values of the menu to the</w:delText>
        </w:r>
        <w:r w:rsidDel="009E66B1">
          <w:delText xml:space="preserve"> variable</w:delText>
        </w:r>
        <w:r w:rsidR="004C673F" w:rsidDel="009E66B1">
          <w:delText xml:space="preserve"> </w:delText>
        </w:r>
        <w:r w:rsidRPr="00BA272F" w:rsidDel="009E66B1">
          <w:rPr>
            <w:rFonts w:ascii="Consolas" w:hAnsi="Consolas" w:cs="Consolas"/>
          </w:rPr>
          <w:delText>strMenu</w:delText>
        </w:r>
        <w:r w:rsidR="00696340" w:rsidDel="009E66B1">
          <w:delText>.</w:delText>
        </w:r>
        <w:r w:rsidR="006947AE" w:rsidDel="009E66B1">
          <w:delText xml:space="preserve"> Additional formatting carried over from Assignment04 to better delineate between </w:delText>
        </w:r>
        <w:r w:rsidR="00E92270" w:rsidDel="009E66B1">
          <w:delText>displaying data to the user versus Menu options</w:delText>
        </w:r>
      </w:del>
      <w:del w:id="1311" w:author="Bambi C" w:date="2022-08-14T18:51:00Z">
        <w:r w:rsidR="00680BC4" w:rsidDel="00F05166">
          <w:delText xml:space="preserve"> </w:delText>
        </w:r>
        <w:r w:rsidR="00204115" w:rsidDel="00F05166">
          <w:delText>(</w:delText>
        </w:r>
        <w:r w:rsidR="00204115" w:rsidDel="00F05166">
          <w:fldChar w:fldCharType="begin"/>
        </w:r>
        <w:r w:rsidR="00204115" w:rsidDel="00F05166">
          <w:delInstrText xml:space="preserve"> REF _Ref110349490 \h </w:delInstrText>
        </w:r>
        <w:r w:rsidR="00C24FC1" w:rsidDel="00F05166">
          <w:delInstrText xml:space="preserve"> \* MERGEFORMAT </w:delInstrText>
        </w:r>
        <w:r w:rsidR="00204115" w:rsidDel="00F05166">
          <w:fldChar w:fldCharType="separate"/>
        </w:r>
        <w:r w:rsidR="00204115" w:rsidDel="00F05166">
          <w:delText xml:space="preserve">Figure </w:delText>
        </w:r>
        <w:r w:rsidR="00204115" w:rsidDel="00F05166">
          <w:rPr>
            <w:noProof/>
          </w:rPr>
          <w:delText>10</w:delText>
        </w:r>
        <w:r w:rsidR="00204115" w:rsidDel="00F05166">
          <w:fldChar w:fldCharType="end"/>
        </w:r>
        <w:r w:rsidR="00204115" w:rsidDel="00F05166">
          <w:delText>)</w:delText>
        </w:r>
        <w:r w:rsidR="00E92270" w:rsidDel="00F05166">
          <w:delText>.</w:delText>
        </w:r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E10549" w:rsidRPr="000527C0" w14:paraId="69FBD7DC" w14:textId="77777777" w:rsidTr="007A5844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53035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1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1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3AB3C12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1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1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1D04BC2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1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1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choice_str = ""  # Captures the user option selection</w:t>
              </w:r>
            </w:ins>
          </w:p>
          <w:p w14:paraId="59B3ABC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1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CD1587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1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663CAEE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2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2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10E47D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2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BE76D0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2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84EA8E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2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2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5CB21CA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2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2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3801123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2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2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1C25D8D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72FCCE2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3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77CA4E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3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output_menu_tasks():</w:t>
              </w:r>
            </w:ins>
          </w:p>
          <w:p w14:paraId="33CEEE6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3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Display a menu of choices to the user</w:t>
              </w:r>
            </w:ins>
          </w:p>
          <w:p w14:paraId="249C15D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12FEDD0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3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567336E7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D0E2D7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43F1DC4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\tMenu of Options</w:t>
              </w:r>
            </w:ins>
          </w:p>
          <w:p w14:paraId="309C91A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\t1) Add a new Task</w:t>
              </w:r>
            </w:ins>
          </w:p>
          <w:p w14:paraId="018C387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\t2) Remove an existing Task</w:t>
              </w:r>
            </w:ins>
          </w:p>
          <w:p w14:paraId="7B5EF8A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\t3) Save Data to File        </w:t>
              </w:r>
            </w:ins>
          </w:p>
          <w:p w14:paraId="0577280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\t4) Exit Program</w:t>
              </w:r>
            </w:ins>
          </w:p>
          <w:p w14:paraId="4748048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""")</w:t>
              </w:r>
            </w:ins>
          </w:p>
          <w:p w14:paraId="30E2F41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0DBB7EB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CF8C9D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input_menu_choice():</w:t>
              </w:r>
            </w:ins>
          </w:p>
          <w:p w14:paraId="1F64CA2D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Gets the menu choice from a user</w:t>
              </w:r>
            </w:ins>
          </w:p>
          <w:p w14:paraId="78ACDE4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1AD9853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string</w:t>
              </w:r>
            </w:ins>
          </w:p>
          <w:p w14:paraId="25D88D6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7FB4D2D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choice = str(input("Which option would you like to "</w:t>
              </w:r>
            </w:ins>
          </w:p>
          <w:p w14:paraId="5709BE6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"perform? [1 to 4] - ")).strip()</w:t>
              </w:r>
            </w:ins>
          </w:p>
          <w:p w14:paraId="2BDA3AB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choice</w:t>
              </w:r>
            </w:ins>
          </w:p>
          <w:p w14:paraId="6E0BCC1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5A12BA7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2314806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648EEE5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A5A9AA1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60EB0B9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3427CE4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76209B3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5BF01DC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25B3DC3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3 Show current data</w:t>
              </w:r>
            </w:ins>
          </w:p>
          <w:p w14:paraId="00144AA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print("""</w:t>
              </w:r>
            </w:ins>
          </w:p>
          <w:p w14:paraId="257FC6C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\tstart Menu loop </w:t>
              </w:r>
            </w:ins>
          </w:p>
          <w:p w14:paraId="31F8797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\t\tIO.output_current_tasks_in_list()</w:t>
              </w:r>
            </w:ins>
          </w:p>
          <w:p w14:paraId="24577BF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\t# Show current data in the list/table")""")  # temp_debugging</w:t>
              </w:r>
            </w:ins>
          </w:p>
          <w:p w14:paraId="4B3B174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34F9F91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IO.output_menu_tasks()  # Shows menu</w:t>
              </w:r>
            </w:ins>
          </w:p>
          <w:p w14:paraId="74D65E9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choice_str = IO.input_menu_choice()  # Get menu option</w:t>
              </w:r>
            </w:ins>
          </w:p>
          <w:p w14:paraId="5EF8BD1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077C337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4 - Process user's menu choice</w:t>
              </w:r>
            </w:ins>
          </w:p>
          <w:p w14:paraId="42D02B7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if choice_str.strip() == '1':  # Add a new Task</w:t>
              </w:r>
            </w:ins>
          </w:p>
          <w:p w14:paraId="47201AA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35ABF2E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\tUser selected: \tOption 1 - 'Add a new task' </w:t>
              </w:r>
            </w:ins>
          </w:p>
          <w:p w14:paraId="2093620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\t\tinput_new_task_and_priority</w:t>
              </w:r>
            </w:ins>
          </w:p>
          <w:p w14:paraId="5123E6D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2: \t\tadd_data_to_list""")  # temp_debugging</w:t>
              </w:r>
            </w:ins>
          </w:p>
          <w:p w14:paraId="695C2A4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0FCE29D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73285E0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'2':  # Remove an existing Task</w:t>
              </w:r>
            </w:ins>
          </w:p>
          <w:p w14:paraId="6EACC1A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748D449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\tUser selected: \tOption 2 - 'Remove an existing task' </w:t>
              </w:r>
            </w:ins>
          </w:p>
          <w:p w14:paraId="6A8CF52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\t\tinput_task_to_remove</w:t>
              </w:r>
            </w:ins>
          </w:p>
          <w:p w14:paraId="3CA597B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2: \t\tremove_data_from_list""")  # temp_debugging</w:t>
              </w:r>
            </w:ins>
          </w:p>
          <w:p w14:paraId="37BAD47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1576033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6B6740D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'3':  # Save Data to File</w:t>
              </w:r>
            </w:ins>
          </w:p>
          <w:p w14:paraId="732F070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6E2D03F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\tUser selected: \tOption 3 - 'Save Data to File' </w:t>
              </w:r>
            </w:ins>
          </w:p>
          <w:p w14:paraId="4FFECB2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\t\tinput_task_to_remove</w:t>
              </w:r>
            </w:ins>
          </w:p>
          <w:p w14:paraId="7CC4E46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2: \t\twrite_data_to_file""")  # temp_debugging</w:t>
              </w:r>
            </w:ins>
          </w:p>
          <w:p w14:paraId="287AE43D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print("\n\tData Saved!")</w:t>
              </w:r>
            </w:ins>
          </w:p>
          <w:p w14:paraId="0D92C13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520B38A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1388C75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'4':  # Exit Program</w:t>
              </w:r>
            </w:ins>
          </w:p>
          <w:p w14:paraId="0155282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print("\n\tUser selected: Option 4 - 'Exit program'")</w:t>
              </w:r>
            </w:ins>
          </w:p>
          <w:p w14:paraId="3AF34E0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2305D3F7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print("\n\tGoodbye!")</w:t>
              </w:r>
            </w:ins>
          </w:p>
          <w:p w14:paraId="31A1731D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input("\n[Press ENTER key to quit.]")</w:t>
              </w:r>
            </w:ins>
          </w:p>
          <w:p w14:paraId="07CD4C7C" w14:textId="19C9E4D9" w:rsidR="00B32DBF" w:rsidRPr="009E33F3" w:rsidRDefault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  <w:pPrChange w:id="1456" w:author="Bambi C" w:date="2022-08-14T18:50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ins w:id="145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break  # by exiting loop</w:t>
              </w:r>
            </w:ins>
          </w:p>
        </w:tc>
      </w:tr>
    </w:tbl>
    <w:p w14:paraId="4E9CE1A6" w14:textId="1F7A0123" w:rsidR="00765FE7" w:rsidRPr="00765FE7" w:rsidRDefault="003B25F8" w:rsidP="00BA1303">
      <w:pPr>
        <w:pStyle w:val="Caption"/>
        <w:rPr>
          <w:b w:val="0"/>
          <w:bCs w:val="0"/>
          <w:color w:val="auto"/>
          <w:sz w:val="20"/>
          <w:szCs w:val="20"/>
        </w:rPr>
      </w:pPr>
      <w:bookmarkStart w:id="1458" w:name="_Ref110355005"/>
      <w:bookmarkStart w:id="1459" w:name="_Ref109679658"/>
      <w:bookmarkStart w:id="1460" w:name="_Ref109750988"/>
      <w:r>
        <w:t xml:space="preserve">Figure </w:t>
      </w:r>
      <w:r w:rsidRPr="00F05166">
        <w:rPr>
          <w:rPrChange w:id="1461" w:author="Bambi C" w:date="2022-08-14T18:50:00Z">
            <w:rPr>
              <w:b w:val="0"/>
              <w:bCs w:val="0"/>
            </w:rPr>
          </w:rPrChange>
        </w:rPr>
        <w:fldChar w:fldCharType="begin"/>
      </w:r>
      <w:r w:rsidRPr="00F05166">
        <w:rPr>
          <w:rPrChange w:id="1462" w:author="Bambi C" w:date="2022-08-14T18:50:00Z">
            <w:rPr>
              <w:b w:val="0"/>
              <w:bCs w:val="0"/>
            </w:rPr>
          </w:rPrChange>
        </w:rPr>
        <w:instrText xml:space="preserve"> SEQ Figure \* ARABIC </w:instrText>
      </w:r>
      <w:r w:rsidRPr="00F05166">
        <w:rPr>
          <w:rPrChange w:id="1463" w:author="Bambi C" w:date="2022-08-14T18:50:00Z">
            <w:rPr>
              <w:b w:val="0"/>
              <w:bCs w:val="0"/>
              <w:noProof/>
              <w:color w:val="auto"/>
              <w:sz w:val="20"/>
              <w:szCs w:val="20"/>
            </w:rPr>
          </w:rPrChange>
        </w:rPr>
        <w:fldChar w:fldCharType="separate"/>
      </w:r>
      <w:ins w:id="1464" w:author="Bambi C" w:date="2022-08-14T18:50:00Z">
        <w:r w:rsidR="00EB2163" w:rsidRPr="00F05166">
          <w:rPr>
            <w:noProof/>
            <w:rPrChange w:id="1465" w:author="Bambi C" w:date="2022-08-14T18:50:00Z">
              <w:rPr>
                <w:b w:val="0"/>
                <w:bCs w:val="0"/>
                <w:noProof/>
              </w:rPr>
            </w:rPrChange>
          </w:rPr>
          <w:t>13</w:t>
        </w:r>
      </w:ins>
      <w:del w:id="1466" w:author="Bambi C" w:date="2022-08-14T18:50:00Z">
        <w:r w:rsidR="008E6F01" w:rsidRPr="00F05166" w:rsidDel="00EB2163">
          <w:rPr>
            <w:noProof/>
          </w:rPr>
          <w:delText>11</w:delText>
        </w:r>
      </w:del>
      <w:r w:rsidRPr="00F05166">
        <w:rPr>
          <w:noProof/>
          <w:color w:val="auto"/>
          <w:sz w:val="20"/>
          <w:szCs w:val="20"/>
          <w:rPrChange w:id="1467" w:author="Bambi C" w:date="2022-08-14T18:50:00Z">
            <w:rPr>
              <w:b w:val="0"/>
              <w:bCs w:val="0"/>
              <w:noProof/>
              <w:color w:val="auto"/>
              <w:sz w:val="20"/>
              <w:szCs w:val="20"/>
            </w:rPr>
          </w:rPrChange>
        </w:rPr>
        <w:fldChar w:fldCharType="end"/>
      </w:r>
      <w:bookmarkEnd w:id="1458"/>
      <w:r w:rsidRPr="00F05166">
        <w:t>.</w:t>
      </w:r>
      <w:r>
        <w:t xml:space="preserve"> Source code </w:t>
      </w:r>
      <w:r w:rsidR="003B010A">
        <w:t xml:space="preserve">for displaying menu options to user and prompt </w:t>
      </w:r>
      <w:r w:rsidR="00D06032">
        <w:t>for user instruction</w:t>
      </w:r>
      <w:bookmarkEnd w:id="1459"/>
      <w:bookmarkEnd w:id="1460"/>
    </w:p>
    <w:p w14:paraId="01D8FF3E" w14:textId="658A2F43" w:rsidR="00100D41" w:rsidRPr="000527C0" w:rsidRDefault="00100D41" w:rsidP="00100D41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1EF6BD89" w14:textId="27A07B70" w:rsidR="00765FE7" w:rsidRPr="00E67DD3" w:rsidRDefault="009E168E" w:rsidP="00765FE7">
      <w:pPr>
        <w:pStyle w:val="Heading4"/>
      </w:pPr>
      <w:bookmarkStart w:id="1468" w:name="_Toc111401791"/>
      <w:ins w:id="1469" w:author="Bambi C" w:date="2022-08-14T13:58:00Z">
        <w:r w:rsidRPr="009E168E">
          <w:t>Menu option 1 – Add a new task</w:t>
        </w:r>
      </w:ins>
      <w:bookmarkEnd w:id="1468"/>
      <w:ins w:id="1470" w:author="Bambi C" w:date="2022-08-14T13:57:00Z">
        <w:r w:rsidR="00131348">
          <w:t xml:space="preserve"> </w:t>
        </w:r>
      </w:ins>
    </w:p>
    <w:p w14:paraId="4528043B" w14:textId="65EE67DA" w:rsidR="005118F1" w:rsidRPr="00206B93" w:rsidRDefault="00A308FE" w:rsidP="008D2DBE">
      <w:pPr>
        <w:rPr>
          <w:ins w:id="1471" w:author="Bambi C" w:date="2022-08-14T13:55:00Z"/>
          <w:i/>
          <w:iCs w:val="0"/>
          <w:rPrChange w:id="1472" w:author="Bambi C" w:date="2022-08-14T18:54:00Z">
            <w:rPr>
              <w:ins w:id="1473" w:author="Bambi C" w:date="2022-08-14T13:55:00Z"/>
            </w:rPr>
          </w:rPrChange>
        </w:rPr>
      </w:pPr>
      <w:r w:rsidRPr="00206B93">
        <w:rPr>
          <w:i/>
          <w:iCs w:val="0"/>
        </w:rPr>
        <w:t xml:space="preserve">Requirement </w:t>
      </w:r>
      <w:ins w:id="1474" w:author="Bambi C" w:date="2022-08-14T14:03:00Z">
        <w:r w:rsidR="007343C0" w:rsidRPr="00206B93">
          <w:rPr>
            <w:i/>
            <w:iCs w:val="0"/>
          </w:rPr>
          <w:t>4</w:t>
        </w:r>
      </w:ins>
      <w:del w:id="1475" w:author="Bambi C" w:date="2022-08-14T14:03:00Z">
        <w:r w:rsidRPr="00206B93" w:rsidDel="007343C0">
          <w:rPr>
            <w:i/>
            <w:iCs w:val="0"/>
          </w:rPr>
          <w:delText>3</w:delText>
        </w:r>
      </w:del>
      <w:r w:rsidRPr="00206B93">
        <w:rPr>
          <w:i/>
          <w:iCs w:val="0"/>
        </w:rPr>
        <w:t>:</w:t>
      </w:r>
      <w:ins w:id="1476" w:author="Bambi C" w:date="2022-08-14T14:03:00Z">
        <w:r w:rsidR="007343C0" w:rsidRPr="00206B93">
          <w:rPr>
            <w:i/>
            <w:iCs w:val="0"/>
            <w:rPrChange w:id="1477" w:author="Bambi C" w:date="2022-08-14T18:54:00Z">
              <w:rPr/>
            </w:rPrChange>
          </w:rPr>
          <w:t xml:space="preserve"> Process user’s menu choice</w:t>
        </w:r>
      </w:ins>
      <w:ins w:id="1478" w:author="Bambi C" w:date="2022-08-14T14:04:00Z">
        <w:r w:rsidR="008D2DBE" w:rsidRPr="00206B93">
          <w:rPr>
            <w:i/>
            <w:iCs w:val="0"/>
            <w:rPrChange w:id="1479" w:author="Bambi C" w:date="2022-08-14T18:54:00Z">
              <w:rPr/>
            </w:rPrChange>
          </w:rPr>
          <w:t xml:space="preserve"> (Step 4) </w:t>
        </w:r>
      </w:ins>
      <w:ins w:id="1480" w:author="Bambi C" w:date="2022-08-14T14:03:00Z">
        <w:r w:rsidR="007343C0" w:rsidRPr="00206B93">
          <w:rPr>
            <w:i/>
            <w:iCs w:val="0"/>
            <w:rPrChange w:id="1481" w:author="Bambi C" w:date="2022-08-14T18:54:00Z">
              <w:rPr/>
            </w:rPrChange>
          </w:rPr>
          <w:t>– Add a new task</w:t>
        </w:r>
      </w:ins>
      <w:ins w:id="1482" w:author="Bambi C" w:date="2022-08-14T14:04:00Z">
        <w:r w:rsidR="00C5224C" w:rsidRPr="00206B93">
          <w:rPr>
            <w:i/>
            <w:iCs w:val="0"/>
            <w:rPrChange w:id="1483" w:author="Bambi C" w:date="2022-08-14T18:54:00Z">
              <w:rPr/>
            </w:rPrChange>
          </w:rPr>
          <w:t xml:space="preserve"> (Menu option 1)</w:t>
        </w:r>
      </w:ins>
    </w:p>
    <w:p w14:paraId="1FDBE1BA" w14:textId="38142A45" w:rsidR="002E4688" w:rsidRPr="009E33F3" w:rsidRDefault="005118F1" w:rsidP="002E4688">
      <w:pPr>
        <w:rPr>
          <w:i/>
          <w:iCs w:val="0"/>
        </w:rPr>
      </w:pPr>
      <w:ins w:id="1484" w:author="Bambi C" w:date="2022-08-14T13:55:00Z">
        <w:r>
          <w:rPr>
            <w:i/>
            <w:iCs w:val="0"/>
          </w:rPr>
          <w:t xml:space="preserve">Module: </w:t>
        </w:r>
      </w:ins>
      <w:r w:rsidR="00765FE7">
        <w:rPr>
          <w:i/>
          <w:iCs w:val="0"/>
        </w:rPr>
        <w:t xml:space="preserve"> </w:t>
      </w:r>
      <w:ins w:id="1485" w:author="Bambi C" w:date="2022-08-14T18:53:00Z">
        <w:r w:rsidR="003A38B3">
          <w:rPr>
            <w:i/>
            <w:iCs w:val="0"/>
          </w:rPr>
          <w:t>add.py</w:t>
        </w:r>
      </w:ins>
    </w:p>
    <w:p w14:paraId="36C7831E" w14:textId="77777777" w:rsidR="002D25EC" w:rsidRDefault="00C2343E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486" w:author="Bambi C" w:date="2022-08-14T20:13:00Z"/>
          <w:rFonts w:cstheme="minorHAnsi"/>
          <w:iCs w:val="0"/>
          <w:color w:val="000000" w:themeColor="text1"/>
        </w:rPr>
      </w:pPr>
      <w:del w:id="1487" w:author="Bambi C" w:date="2022-08-14T20:07:00Z">
        <w:r w:rsidDel="000D71A3">
          <w:rPr>
            <w:rFonts w:cstheme="minorHAnsi"/>
            <w:iCs w:val="0"/>
            <w:color w:val="000000" w:themeColor="text1"/>
          </w:rPr>
          <w:delText>Code for this requirement</w:delText>
        </w:r>
        <w:r w:rsidR="006E3D49" w:rsidRPr="00BA272F" w:rsidDel="000D71A3">
          <w:rPr>
            <w:rFonts w:cstheme="minorHAnsi"/>
            <w:iCs w:val="0"/>
            <w:color w:val="000000" w:themeColor="text1"/>
          </w:rPr>
          <w:delText xml:space="preserve"> </w:delText>
        </w:r>
        <w:r w:rsidDel="000D71A3">
          <w:rPr>
            <w:rFonts w:cstheme="minorHAnsi"/>
            <w:iCs w:val="0"/>
            <w:color w:val="000000" w:themeColor="text1"/>
          </w:rPr>
          <w:delText>is very similar</w:delText>
        </w:r>
        <w:r w:rsidR="006E3D49" w:rsidRPr="00BA272F" w:rsidDel="000D71A3">
          <w:rPr>
            <w:rFonts w:cstheme="minorHAnsi"/>
            <w:iCs w:val="0"/>
            <w:color w:val="000000" w:themeColor="text1"/>
          </w:rPr>
          <w:delText xml:space="preserve"> </w:delText>
        </w:r>
        <w:r w:rsidDel="000D71A3">
          <w:rPr>
            <w:rFonts w:cstheme="minorHAnsi"/>
            <w:iCs w:val="0"/>
            <w:color w:val="000000" w:themeColor="text1"/>
          </w:rPr>
          <w:delText xml:space="preserve">to </w:delText>
        </w:r>
        <w:r w:rsidR="006E3D49" w:rsidDel="000D71A3">
          <w:rPr>
            <w:rFonts w:cstheme="minorHAnsi"/>
            <w:iCs w:val="0"/>
            <w:color w:val="000000" w:themeColor="text1"/>
          </w:rPr>
          <w:delText>Assignment04</w:delText>
        </w:r>
        <w:r w:rsidR="0083197F" w:rsidDel="000D71A3">
          <w:rPr>
            <w:rFonts w:cstheme="minorHAnsi"/>
            <w:iCs w:val="0"/>
            <w:color w:val="000000" w:themeColor="text1"/>
          </w:rPr>
          <w:delText xml:space="preserve"> with the exception that the </w:delText>
        </w:r>
        <w:r w:rsidR="0083197F" w:rsidRPr="00BA272F" w:rsidDel="000D71A3">
          <w:rPr>
            <w:rFonts w:ascii="Consolas" w:hAnsi="Consolas" w:cs="Consolas"/>
            <w:iCs w:val="0"/>
            <w:color w:val="000000" w:themeColor="text1"/>
          </w:rPr>
          <w:delText>for row in lstTable</w:delText>
        </w:r>
        <w:r w:rsidR="0083197F" w:rsidDel="000D71A3">
          <w:rPr>
            <w:rFonts w:cstheme="minorHAnsi"/>
            <w:iCs w:val="0"/>
            <w:color w:val="000000" w:themeColor="text1"/>
          </w:rPr>
          <w:delText xml:space="preserve"> loop</w:delText>
        </w:r>
        <w:r w:rsidR="000C78EE" w:rsidDel="000D71A3">
          <w:rPr>
            <w:rFonts w:cstheme="minorHAnsi"/>
            <w:iCs w:val="0"/>
            <w:color w:val="000000" w:themeColor="text1"/>
          </w:rPr>
          <w:delText xml:space="preserve"> adds data from the </w:delText>
        </w:r>
        <w:r w:rsidR="00400478" w:rsidDel="000D71A3">
          <w:rPr>
            <w:rFonts w:cstheme="minorHAnsi"/>
            <w:iCs w:val="0"/>
            <w:color w:val="000000" w:themeColor="text1"/>
          </w:rPr>
          <w:delText>data file into a dictionary collection before adding the dictionary to list of dictionaries</w:delText>
        </w:r>
        <w:r w:rsidR="005411C7" w:rsidDel="000D71A3">
          <w:rPr>
            <w:rFonts w:cstheme="minorHAnsi"/>
            <w:iCs w:val="0"/>
            <w:color w:val="000000" w:themeColor="text1"/>
          </w:rPr>
          <w:delText xml:space="preserve">: </w:delText>
        </w:r>
        <w:r w:rsidR="005411C7" w:rsidRPr="00BA272F" w:rsidDel="000D71A3">
          <w:rPr>
            <w:rFonts w:ascii="Consolas" w:hAnsi="Consolas" w:cs="Consolas"/>
            <w:iCs w:val="0"/>
            <w:color w:val="000000" w:themeColor="text1"/>
          </w:rPr>
          <w:delText>lstTable</w:delText>
        </w:r>
      </w:del>
      <w:ins w:id="1488" w:author="Bambi C" w:date="2022-08-14T20:07:00Z">
        <w:r w:rsidR="000D71A3">
          <w:rPr>
            <w:rFonts w:cstheme="minorHAnsi"/>
            <w:iCs w:val="0"/>
            <w:color w:val="000000" w:themeColor="text1"/>
          </w:rPr>
          <w:t xml:space="preserve">Unlike the </w:t>
        </w:r>
        <w:r w:rsidR="006B105F">
          <w:rPr>
            <w:rFonts w:cstheme="minorHAnsi"/>
            <w:iCs w:val="0"/>
            <w:color w:val="000000" w:themeColor="text1"/>
          </w:rPr>
          <w:t xml:space="preserve">corresponding Add function </w:t>
        </w:r>
      </w:ins>
      <w:ins w:id="1489" w:author="Bambi C" w:date="2022-08-14T20:08:00Z">
        <w:r w:rsidR="002B0B1B">
          <w:rPr>
            <w:rFonts w:cstheme="minorHAnsi"/>
            <w:iCs w:val="0"/>
            <w:color w:val="000000" w:themeColor="text1"/>
          </w:rPr>
          <w:t>in Assignment05, this program will always accept all inputs from the user</w:t>
        </w:r>
      </w:ins>
      <w:r w:rsidR="005411C7" w:rsidRPr="00BA272F">
        <w:rPr>
          <w:rFonts w:cstheme="minorHAnsi"/>
          <w:iCs w:val="0"/>
          <w:color w:val="000000" w:themeColor="text1"/>
        </w:rPr>
        <w:t xml:space="preserve"> (</w:t>
      </w:r>
      <w:r w:rsidR="00302023">
        <w:rPr>
          <w:rFonts w:cstheme="minorHAnsi"/>
          <w:iCs w:val="0"/>
          <w:color w:val="000000" w:themeColor="text1"/>
        </w:rPr>
        <w:fldChar w:fldCharType="begin"/>
      </w:r>
      <w:r w:rsidR="00302023">
        <w:rPr>
          <w:rFonts w:cstheme="minorHAnsi"/>
          <w:iCs w:val="0"/>
          <w:color w:val="000000" w:themeColor="text1"/>
        </w:rPr>
        <w:instrText xml:space="preserve"> REF _Ref110943700 \h </w:instrText>
      </w:r>
      <w:r w:rsidR="00C24FC1">
        <w:rPr>
          <w:rFonts w:cstheme="minorHAnsi"/>
          <w:iCs w:val="0"/>
          <w:color w:val="000000" w:themeColor="text1"/>
        </w:rPr>
        <w:instrText xml:space="preserve"> \* MERGEFORMAT </w:instrText>
      </w:r>
      <w:r w:rsidR="00302023">
        <w:rPr>
          <w:rFonts w:cstheme="minorHAnsi"/>
          <w:iCs w:val="0"/>
          <w:color w:val="000000" w:themeColor="text1"/>
        </w:rPr>
      </w:r>
      <w:r w:rsidR="00302023">
        <w:rPr>
          <w:rFonts w:cstheme="minorHAnsi"/>
          <w:iCs w:val="0"/>
          <w:color w:val="000000" w:themeColor="text1"/>
        </w:rPr>
        <w:fldChar w:fldCharType="separate"/>
      </w:r>
      <w:ins w:id="1490" w:author="Bambi C" w:date="2022-08-14T18:55:00Z">
        <w:r w:rsidR="008E2C3A">
          <w:t xml:space="preserve">Figure </w:t>
        </w:r>
        <w:r w:rsidR="008E2C3A">
          <w:rPr>
            <w:noProof/>
          </w:rPr>
          <w:t>14</w:t>
        </w:r>
      </w:ins>
      <w:del w:id="1491" w:author="Bambi C" w:date="2022-08-14T18:55:00Z">
        <w:r w:rsidR="00302023" w:rsidDel="008E2C3A">
          <w:delText xml:space="preserve">Figure </w:delText>
        </w:r>
        <w:r w:rsidR="00302023" w:rsidDel="008E2C3A">
          <w:rPr>
            <w:noProof/>
          </w:rPr>
          <w:delText>12</w:delText>
        </w:r>
      </w:del>
      <w:r w:rsidR="00302023">
        <w:rPr>
          <w:rFonts w:cstheme="minorHAnsi"/>
          <w:iCs w:val="0"/>
          <w:color w:val="000000" w:themeColor="text1"/>
        </w:rPr>
        <w:fldChar w:fldCharType="end"/>
      </w:r>
      <w:r w:rsidR="005411C7" w:rsidRPr="00BA272F">
        <w:rPr>
          <w:rFonts w:cstheme="minorHAnsi"/>
          <w:iCs w:val="0"/>
          <w:color w:val="000000" w:themeColor="text1"/>
        </w:rPr>
        <w:t>)</w:t>
      </w:r>
      <w:r w:rsidR="00400478">
        <w:rPr>
          <w:rFonts w:cstheme="minorHAnsi"/>
          <w:iCs w:val="0"/>
          <w:color w:val="000000" w:themeColor="text1"/>
        </w:rPr>
        <w:t>.</w:t>
      </w:r>
      <w:ins w:id="1492" w:author="Bambi C" w:date="2022-08-14T20:09:00Z">
        <w:r w:rsidR="00703773">
          <w:rPr>
            <w:rFonts w:cstheme="minorHAnsi"/>
            <w:iCs w:val="0"/>
            <w:color w:val="000000" w:themeColor="text1"/>
          </w:rPr>
          <w:t xml:space="preserve"> Therefore, the user cannot return to the Menu without adding data</w:t>
        </w:r>
        <w:r w:rsidR="00FE09E8">
          <w:rPr>
            <w:rFonts w:cstheme="minorHAnsi"/>
            <w:iCs w:val="0"/>
            <w:color w:val="000000" w:themeColor="text1"/>
          </w:rPr>
          <w:t xml:space="preserve">; even </w:t>
        </w:r>
        <w:r w:rsidR="00FE09E8" w:rsidRPr="00FE09E8">
          <w:rPr>
            <w:rFonts w:ascii="Consolas" w:hAnsi="Consolas" w:cs="Consolas"/>
            <w:iCs w:val="0"/>
            <w:color w:val="000000" w:themeColor="text1"/>
            <w:rPrChange w:id="1493" w:author="Bambi C" w:date="2022-08-14T20:10:00Z">
              <w:rPr>
                <w:rFonts w:cstheme="minorHAnsi"/>
                <w:iCs w:val="0"/>
                <w:color w:val="000000" w:themeColor="text1"/>
              </w:rPr>
            </w:rPrChange>
          </w:rPr>
          <w:t>Null</w:t>
        </w:r>
        <w:r w:rsidR="00FE09E8">
          <w:rPr>
            <w:rFonts w:cstheme="minorHAnsi"/>
            <w:iCs w:val="0"/>
            <w:color w:val="000000" w:themeColor="text1"/>
          </w:rPr>
          <w:t xml:space="preserve"> values are captured and added </w:t>
        </w:r>
      </w:ins>
      <w:ins w:id="1494" w:author="Bambi C" w:date="2022-08-14T20:10:00Z">
        <w:r w:rsidR="00FE09E8">
          <w:rPr>
            <w:rFonts w:cstheme="minorHAnsi"/>
            <w:iCs w:val="0"/>
            <w:color w:val="000000" w:themeColor="text1"/>
          </w:rPr>
          <w:t xml:space="preserve">to list </w:t>
        </w:r>
        <w:r w:rsidR="00FE09E8" w:rsidRPr="00E707BD">
          <w:rPr>
            <w:rFonts w:ascii="Consolas" w:hAnsi="Consolas" w:cs="Consolas"/>
            <w:iCs w:val="0"/>
            <w:color w:val="000000" w:themeColor="text1"/>
          </w:rPr>
          <w:t>table_lst</w:t>
        </w:r>
        <w:r w:rsidR="00FE09E8">
          <w:rPr>
            <w:rFonts w:cstheme="minorHAnsi"/>
            <w:iCs w:val="0"/>
            <w:color w:val="000000" w:themeColor="text1"/>
          </w:rPr>
          <w:t xml:space="preserve">. </w:t>
        </w:r>
      </w:ins>
    </w:p>
    <w:p w14:paraId="7E65579C" w14:textId="525A55B1" w:rsidR="00081A80" w:rsidRDefault="00FE09E8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495" w:author="Bambi C" w:date="2022-08-14T20:16:00Z"/>
          <w:rFonts w:cstheme="minorHAnsi"/>
          <w:iCs w:val="0"/>
          <w:color w:val="000000" w:themeColor="text1"/>
        </w:rPr>
      </w:pPr>
      <w:ins w:id="1496" w:author="Bambi C" w:date="2022-08-14T20:10:00Z">
        <w:r>
          <w:rPr>
            <w:rFonts w:cstheme="minorHAnsi"/>
            <w:iCs w:val="0"/>
            <w:color w:val="000000" w:themeColor="text1"/>
          </w:rPr>
          <w:t xml:space="preserve">The </w:t>
        </w:r>
      </w:ins>
      <w:ins w:id="1497" w:author="Bambi C" w:date="2022-08-14T20:17:00Z">
        <w:r w:rsidR="00CE2945">
          <w:rPr>
            <w:rFonts w:cstheme="minorHAnsi"/>
            <w:iCs w:val="0"/>
            <w:color w:val="000000" w:themeColor="text1"/>
          </w:rPr>
          <w:t>general data flow</w:t>
        </w:r>
      </w:ins>
      <w:ins w:id="1498" w:author="Bambi C" w:date="2022-08-14T20:10:00Z">
        <w:r>
          <w:rPr>
            <w:rFonts w:cstheme="minorHAnsi"/>
            <w:iCs w:val="0"/>
            <w:color w:val="000000" w:themeColor="text1"/>
          </w:rPr>
          <w:t xml:space="preserve">: </w:t>
        </w:r>
      </w:ins>
      <w:ins w:id="1499" w:author="Bambi C" w:date="2022-08-14T20:11:00Z">
        <w:r w:rsidR="006F2239">
          <w:rPr>
            <w:rFonts w:cstheme="minorHAnsi"/>
            <w:iCs w:val="0"/>
            <w:color w:val="000000" w:themeColor="text1"/>
          </w:rPr>
          <w:t xml:space="preserve">data from file &gt; added to </w:t>
        </w:r>
        <w:r w:rsidR="006F2239" w:rsidRPr="002D25EC">
          <w:rPr>
            <w:rFonts w:ascii="Consolas" w:hAnsi="Consolas" w:cs="Consolas"/>
            <w:iCs w:val="0"/>
            <w:color w:val="000000" w:themeColor="text1"/>
            <w:rPrChange w:id="1500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table_lst</w:t>
        </w:r>
      </w:ins>
      <w:ins w:id="1501" w:author="Bambi C" w:date="2022-08-14T20:12:00Z">
        <w:r w:rsidR="002D150A">
          <w:rPr>
            <w:rFonts w:cstheme="minorHAnsi"/>
            <w:iCs w:val="0"/>
            <w:color w:val="000000" w:themeColor="text1"/>
          </w:rPr>
          <w:t xml:space="preserve"> (global)</w:t>
        </w:r>
      </w:ins>
      <w:ins w:id="1502" w:author="Bambi C" w:date="2022-08-14T20:11:00Z">
        <w:r w:rsidR="006F2239">
          <w:rPr>
            <w:rFonts w:cstheme="minorHAnsi"/>
            <w:iCs w:val="0"/>
            <w:color w:val="000000" w:themeColor="text1"/>
          </w:rPr>
          <w:t xml:space="preserve"> &gt; copied to </w:t>
        </w:r>
        <w:r w:rsidR="006F2239" w:rsidRPr="002D25EC">
          <w:rPr>
            <w:rFonts w:ascii="Consolas" w:hAnsi="Consolas" w:cs="Consolas"/>
            <w:iCs w:val="0"/>
            <w:color w:val="000000" w:themeColor="text1"/>
            <w:rPrChange w:id="1503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list_of_rows</w:t>
        </w:r>
      </w:ins>
      <w:ins w:id="1504" w:author="Bambi C" w:date="2022-08-14T20:12:00Z">
        <w:r w:rsidR="002D150A">
          <w:rPr>
            <w:rFonts w:cstheme="minorHAnsi"/>
            <w:iCs w:val="0"/>
            <w:color w:val="000000" w:themeColor="text1"/>
          </w:rPr>
          <w:t xml:space="preserve"> (local)</w:t>
        </w:r>
      </w:ins>
      <w:ins w:id="1505" w:author="Bambi C" w:date="2022-08-14T20:11:00Z">
        <w:r w:rsidR="006F2239">
          <w:rPr>
            <w:rFonts w:cstheme="minorHAnsi"/>
            <w:iCs w:val="0"/>
            <w:color w:val="000000" w:themeColor="text1"/>
          </w:rPr>
          <w:t xml:space="preserve"> &gt; </w:t>
        </w:r>
        <w:r w:rsidR="001B1B67">
          <w:rPr>
            <w:rFonts w:cstheme="minorHAnsi"/>
            <w:iCs w:val="0"/>
            <w:color w:val="000000" w:themeColor="text1"/>
          </w:rPr>
          <w:t xml:space="preserve">data is added to </w:t>
        </w:r>
        <w:r w:rsidR="001B1B67" w:rsidRPr="002D25EC">
          <w:rPr>
            <w:rFonts w:ascii="Consolas" w:hAnsi="Consolas" w:cs="Consolas"/>
            <w:iCs w:val="0"/>
            <w:color w:val="000000" w:themeColor="text1"/>
            <w:rPrChange w:id="1506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list_of_rows</w:t>
        </w:r>
        <w:r w:rsidR="001B1B67">
          <w:rPr>
            <w:rFonts w:cstheme="minorHAnsi"/>
            <w:iCs w:val="0"/>
            <w:color w:val="000000" w:themeColor="text1"/>
          </w:rPr>
          <w:t xml:space="preserve"> </w:t>
        </w:r>
      </w:ins>
      <w:ins w:id="1507" w:author="Bambi C" w:date="2022-08-14T20:12:00Z">
        <w:r w:rsidR="002D150A">
          <w:rPr>
            <w:rFonts w:cstheme="minorHAnsi"/>
            <w:iCs w:val="0"/>
            <w:color w:val="000000" w:themeColor="text1"/>
          </w:rPr>
          <w:t xml:space="preserve">(local) </w:t>
        </w:r>
      </w:ins>
      <w:ins w:id="1508" w:author="Bambi C" w:date="2022-08-14T20:11:00Z">
        <w:r w:rsidR="001B1B67">
          <w:rPr>
            <w:rFonts w:cstheme="minorHAnsi"/>
            <w:iCs w:val="0"/>
            <w:color w:val="000000" w:themeColor="text1"/>
          </w:rPr>
          <w:t xml:space="preserve">&gt; </w:t>
        </w:r>
      </w:ins>
      <w:ins w:id="1509" w:author="Bambi C" w:date="2022-08-14T20:12:00Z">
        <w:r w:rsidR="001B1B67" w:rsidRPr="002D25EC">
          <w:rPr>
            <w:rFonts w:ascii="Consolas" w:hAnsi="Consolas" w:cs="Consolas"/>
            <w:iCs w:val="0"/>
            <w:color w:val="000000" w:themeColor="text1"/>
            <w:rPrChange w:id="1510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list_of_rows</w:t>
        </w:r>
        <w:r w:rsidR="001B1B67">
          <w:rPr>
            <w:rFonts w:cstheme="minorHAnsi"/>
            <w:iCs w:val="0"/>
            <w:color w:val="000000" w:themeColor="text1"/>
          </w:rPr>
          <w:t xml:space="preserve"> </w:t>
        </w:r>
      </w:ins>
      <w:ins w:id="1511" w:author="Bambi C" w:date="2022-08-14T20:17:00Z">
        <w:r w:rsidR="00A46B4D">
          <w:rPr>
            <w:rFonts w:cstheme="minorHAnsi"/>
            <w:iCs w:val="0"/>
            <w:color w:val="000000" w:themeColor="text1"/>
          </w:rPr>
          <w:t xml:space="preserve">(local) </w:t>
        </w:r>
      </w:ins>
      <w:ins w:id="1512" w:author="Bambi C" w:date="2022-08-14T20:13:00Z">
        <w:r w:rsidR="002D25EC">
          <w:rPr>
            <w:rFonts w:cstheme="minorHAnsi"/>
            <w:iCs w:val="0"/>
            <w:color w:val="000000" w:themeColor="text1"/>
          </w:rPr>
          <w:t xml:space="preserve">data </w:t>
        </w:r>
      </w:ins>
      <w:ins w:id="1513" w:author="Bambi C" w:date="2022-08-14T20:12:00Z">
        <w:r w:rsidR="001B1B67">
          <w:rPr>
            <w:rFonts w:cstheme="minorHAnsi"/>
            <w:iCs w:val="0"/>
            <w:color w:val="000000" w:themeColor="text1"/>
          </w:rPr>
          <w:t xml:space="preserve">is copied to </w:t>
        </w:r>
        <w:r w:rsidR="001B1B67" w:rsidRPr="002D25EC">
          <w:rPr>
            <w:rFonts w:ascii="Consolas" w:hAnsi="Consolas" w:cs="Consolas"/>
            <w:iCs w:val="0"/>
            <w:color w:val="000000" w:themeColor="text1"/>
            <w:rPrChange w:id="1514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table_lst</w:t>
        </w:r>
        <w:r w:rsidR="002D150A">
          <w:rPr>
            <w:rFonts w:cstheme="minorHAnsi"/>
            <w:iCs w:val="0"/>
            <w:color w:val="000000" w:themeColor="text1"/>
          </w:rPr>
          <w:t xml:space="preserve"> (global)</w:t>
        </w:r>
        <w:r w:rsidR="001B1B67">
          <w:rPr>
            <w:rFonts w:cstheme="minorHAnsi"/>
            <w:iCs w:val="0"/>
            <w:color w:val="000000" w:themeColor="text1"/>
          </w:rPr>
          <w:t>.</w:t>
        </w:r>
      </w:ins>
    </w:p>
    <w:p w14:paraId="28B4866A" w14:textId="2CF998BD" w:rsidR="003A2098" w:rsidRDefault="00A75109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515" w:author="Bambi C" w:date="2022-08-14T20:24:00Z"/>
          <w:rFonts w:cstheme="minorHAnsi"/>
          <w:iCs w:val="0"/>
          <w:color w:val="000000" w:themeColor="text1"/>
        </w:rPr>
      </w:pPr>
      <w:ins w:id="1516" w:author="Bambi C" w:date="2022-08-14T20:14:00Z">
        <w:r>
          <w:rPr>
            <w:rFonts w:cstheme="minorHAnsi"/>
            <w:iCs w:val="0"/>
            <w:color w:val="000000" w:themeColor="text1"/>
          </w:rPr>
          <w:t xml:space="preserve">To </w:t>
        </w:r>
      </w:ins>
      <w:ins w:id="1517" w:author="Bambi C" w:date="2022-08-14T20:15:00Z">
        <w:r>
          <w:rPr>
            <w:rFonts w:cstheme="minorHAnsi"/>
            <w:iCs w:val="0"/>
            <w:color w:val="000000" w:themeColor="text1"/>
          </w:rPr>
          <w:t xml:space="preserve">improve development efficiency, placed the main body code in </w:t>
        </w:r>
        <w:r w:rsidRPr="00081A80">
          <w:rPr>
            <w:rFonts w:ascii="Consolas" w:hAnsi="Consolas" w:cs="Consolas"/>
            <w:iCs w:val="0"/>
            <w:color w:val="000000" w:themeColor="text1"/>
            <w:rPrChange w:id="1518" w:author="Bambi C" w:date="2022-08-14T20:16:00Z">
              <w:rPr>
                <w:rFonts w:cstheme="minorHAnsi"/>
                <w:iCs w:val="0"/>
                <w:color w:val="000000" w:themeColor="text1"/>
              </w:rPr>
            </w:rPrChange>
          </w:rPr>
          <w:t>while True</w:t>
        </w:r>
        <w:r>
          <w:rPr>
            <w:rFonts w:cstheme="minorHAnsi"/>
            <w:iCs w:val="0"/>
            <w:color w:val="000000" w:themeColor="text1"/>
          </w:rPr>
          <w:t xml:space="preserve"> loop so I don’t need to </w:t>
        </w:r>
        <w:r w:rsidR="00081A80">
          <w:rPr>
            <w:rFonts w:cstheme="minorHAnsi"/>
            <w:iCs w:val="0"/>
            <w:color w:val="000000" w:themeColor="text1"/>
          </w:rPr>
          <w:t xml:space="preserve">manually restart the </w:t>
        </w:r>
      </w:ins>
      <w:ins w:id="1519" w:author="Bambi C" w:date="2022-08-14T20:16:00Z">
        <w:r w:rsidR="00081A80">
          <w:rPr>
            <w:rFonts w:cstheme="minorHAnsi"/>
            <w:iCs w:val="0"/>
            <w:color w:val="000000" w:themeColor="text1"/>
          </w:rPr>
          <w:t>module if I want to try adding more than one value at a time.</w:t>
        </w:r>
      </w:ins>
    </w:p>
    <w:p w14:paraId="3C4B5CC2" w14:textId="5608A0A5" w:rsidR="00793F27" w:rsidRPr="00BA272F" w:rsidRDefault="00793F27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Fonts w:cstheme="minorHAnsi"/>
          <w:iCs w:val="0"/>
          <w:color w:val="000000" w:themeColor="text1"/>
        </w:rPr>
        <w:pPrChange w:id="1520" w:author="Bambi C" w:date="2022-08-14T20:07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1521" w:author="Bambi C" w:date="2022-08-14T20:24:00Z">
        <w:r>
          <w:rPr>
            <w:rFonts w:cstheme="minorHAnsi"/>
            <w:iCs w:val="0"/>
            <w:color w:val="000000" w:themeColor="text1"/>
          </w:rPr>
          <w:t xml:space="preserve">Note: The function will </w:t>
        </w:r>
      </w:ins>
      <w:ins w:id="1522" w:author="Bambi C" w:date="2022-08-14T20:37:00Z">
        <w:r w:rsidR="00DE6474">
          <w:rPr>
            <w:rFonts w:cstheme="minorHAnsi"/>
            <w:iCs w:val="0"/>
            <w:color w:val="000000" w:themeColor="text1"/>
          </w:rPr>
          <w:t>accept</w:t>
        </w:r>
      </w:ins>
      <w:ins w:id="1523" w:author="Bambi C" w:date="2022-08-14T20:24:00Z">
        <w:r>
          <w:rPr>
            <w:rFonts w:cstheme="minorHAnsi"/>
            <w:iCs w:val="0"/>
            <w:color w:val="000000" w:themeColor="text1"/>
          </w:rPr>
          <w:t xml:space="preserve"> duplicate key values. Therefore,</w:t>
        </w:r>
      </w:ins>
      <w:ins w:id="1524" w:author="Bambi C" w:date="2022-08-14T20:25:00Z">
        <w:r w:rsidR="005F5940">
          <w:rPr>
            <w:rFonts w:cstheme="minorHAnsi"/>
            <w:iCs w:val="0"/>
            <w:color w:val="000000" w:themeColor="text1"/>
          </w:rPr>
          <w:t xml:space="preserve"> if one of the duplicate key values are removed by the user, the first “record” of a matching key value will be removed.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77185" w:rsidRPr="00BB3E5B" w14:paraId="3C7BBC8B" w14:textId="77777777" w:rsidTr="00E707B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44D232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2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2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1E4A4E8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2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2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23B4910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2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3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 \</w:t>
              </w:r>
            </w:ins>
          </w:p>
          <w:p w14:paraId="612D760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3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2816411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3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78CADE1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3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table_lst = []  # A list that acts as a 'table' of rows</w:t>
              </w:r>
            </w:ins>
          </w:p>
          <w:p w14:paraId="19B661E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04D5F2F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1ED7D69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4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595009F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4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6E9A270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4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2AD85ED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9BBE8A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4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noinspection PyDecorator</w:t>
              </w:r>
            </w:ins>
          </w:p>
          <w:p w14:paraId="48D81FA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4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6427E1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add_data_to_list(task, priority, list_of_rows):</w:t>
              </w:r>
            </w:ins>
          </w:p>
          <w:p w14:paraId="5FEB217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Adds data to a list of dictionary rows</w:t>
              </w:r>
            </w:ins>
          </w:p>
          <w:p w14:paraId="5A6F195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732CBD6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166C0B1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priority: (string) with name of priority:</w:t>
              </w:r>
            </w:ins>
          </w:p>
          <w:p w14:paraId="49F23B0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6CCEAAC5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4F7A28B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C7A17D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row_dic = {"Task": str(task).strip(),</w:t>
              </w:r>
            </w:ins>
          </w:p>
          <w:p w14:paraId="12F1F8B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"Priority": str(priority).strip()}</w:t>
              </w:r>
            </w:ins>
          </w:p>
          <w:p w14:paraId="67DE406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54592EF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list_of_rows.append(row_dic)</w:t>
              </w:r>
            </w:ins>
          </w:p>
          <w:p w14:paraId="7C6BB67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print("\n\tAdded task: '" + task + " (" + priority + ")'")</w:t>
              </w:r>
            </w:ins>
          </w:p>
          <w:p w14:paraId="4B449D7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print("\n\tProcessor.add_data_to_list(list_of_rows) = " +</w:t>
              </w:r>
            </w:ins>
          </w:p>
          <w:p w14:paraId="2258F58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str(list_of_rows))  # temp_debugging</w:t>
              </w:r>
            </w:ins>
          </w:p>
          <w:p w14:paraId="49D12BF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788F90D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36B4959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8DAD97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ED61C8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4712110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1B24488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59FE6C95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noinspection PyDecorator</w:t>
              </w:r>
            </w:ins>
          </w:p>
          <w:p w14:paraId="1098634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41264C4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input_new_task_and_priority():</w:t>
              </w:r>
            </w:ins>
          </w:p>
          <w:p w14:paraId="7549085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task and priority values to be added to the list</w:t>
              </w:r>
            </w:ins>
          </w:p>
          <w:p w14:paraId="0DD12B6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C7ABA6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(task, priority) with task and priority</w:t>
              </w:r>
            </w:ins>
          </w:p>
          <w:p w14:paraId="7B4DCCC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72B67D9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str(input("\nWhat is the task? - "))</w:t>
              </w:r>
            </w:ins>
          </w:p>
          <w:p w14:paraId="5DFD98D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priority = str(input("What is the priority? - "))</w:t>
              </w:r>
            </w:ins>
          </w:p>
          <w:p w14:paraId="64DE7CB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print("\n\tIO.input_new_task_and_priority(task) = " + task)  # \</w:t>
              </w:r>
            </w:ins>
          </w:p>
          <w:p w14:paraId="4662C92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56CAB24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print("\tIO.input_new_task_and_priority(priority) = " +</w:t>
              </w:r>
            </w:ins>
          </w:p>
          <w:p w14:paraId="39255B7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priority)  # temp_debugging</w:t>
              </w:r>
            </w:ins>
          </w:p>
          <w:p w14:paraId="693243E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task, priority  # TODO: Add Code Here!</w:t>
              </w:r>
            </w:ins>
          </w:p>
          <w:p w14:paraId="48651D0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6A16D939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0998577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345F6DE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C09222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1570BC3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0F24A3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0A16534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1585E48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C9D9E35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55CB3EC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71353FB9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2DA82B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33D5462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17F1FFD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Add a new Task</w:t>
              </w:r>
            </w:ins>
          </w:p>
          <w:p w14:paraId="39EFDC1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1DBAFD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print("\n\tUser selected: \tOption 1 - 'Add a new task'")</w:t>
              </w:r>
            </w:ins>
          </w:p>
          <w:p w14:paraId="23F6394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temp_debugging</w:t>
              </w:r>
            </w:ins>
          </w:p>
          <w:p w14:paraId="3801298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1FA2B86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while True:  # temp_debugging</w:t>
              </w:r>
            </w:ins>
          </w:p>
          <w:p w14:paraId="4088D5C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1: \t\tIO.input_new_task_and_priority()")</w:t>
              </w:r>
            </w:ins>
          </w:p>
          <w:p w14:paraId="5C7F14E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1250DBC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5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task, priority = IO.input_new_task_and_priority()</w:t>
              </w:r>
            </w:ins>
          </w:p>
          <w:p w14:paraId="430CF5B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633AD70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5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2: \t\tProcessor.add_data_to_list()")</w:t>
              </w:r>
            </w:ins>
          </w:p>
          <w:p w14:paraId="6357085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5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1CE70C2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5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table_lst = Processor.add_data_to_list(task=task,</w:t>
              </w:r>
            </w:ins>
          </w:p>
          <w:p w14:paraId="66CA104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priority=priority,</w:t>
              </w:r>
            </w:ins>
          </w:p>
          <w:p w14:paraId="70DE708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list_of_rows=table_lst)</w:t>
              </w:r>
            </w:ins>
          </w:p>
          <w:p w14:paraId="208F6F2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39A877C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print("\n\ttable_lst = " +</w:t>
              </w:r>
            </w:ins>
          </w:p>
          <w:p w14:paraId="5A8BB3C0" w14:textId="0F08A946" w:rsidR="00677185" w:rsidRPr="00BB3E5B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66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str(table_lst))  # temp_debugging</w:t>
              </w:r>
            </w:ins>
          </w:p>
        </w:tc>
      </w:tr>
    </w:tbl>
    <w:p w14:paraId="1F722DCA" w14:textId="0A8829AD" w:rsidR="00677185" w:rsidDel="000D71A3" w:rsidRDefault="002F6AA6" w:rsidP="009E33F3">
      <w:pPr>
        <w:pStyle w:val="Caption"/>
        <w:rPr>
          <w:del w:id="1667" w:author="Bambi C" w:date="2022-08-14T20:07:00Z"/>
        </w:rPr>
      </w:pPr>
      <w:bookmarkStart w:id="1668" w:name="_Ref110943700"/>
      <w:bookmarkStart w:id="1669" w:name="_Ref110358770"/>
      <w:r>
        <w:t xml:space="preserve">Figure </w:t>
      </w:r>
      <w:r w:rsidR="00DE6474">
        <w:rPr>
          <w:b w:val="0"/>
          <w:bCs w:val="0"/>
        </w:rPr>
        <w:fldChar w:fldCharType="begin"/>
      </w:r>
      <w:r w:rsidR="00DE6474">
        <w:instrText xml:space="preserve"> SEQ Figure \* ARABIC </w:instrText>
      </w:r>
      <w:r w:rsidR="00DE6474">
        <w:rPr>
          <w:b w:val="0"/>
          <w:bCs w:val="0"/>
        </w:rPr>
        <w:fldChar w:fldCharType="separate"/>
      </w:r>
      <w:ins w:id="1670" w:author="Bambi C" w:date="2022-08-14T18:55:00Z">
        <w:r w:rsidR="008E2C3A">
          <w:rPr>
            <w:noProof/>
          </w:rPr>
          <w:t>14</w:t>
        </w:r>
      </w:ins>
      <w:del w:id="1671" w:author="Bambi C" w:date="2022-08-14T18:55:00Z">
        <w:r w:rsidR="005411C7" w:rsidDel="008E2C3A">
          <w:rPr>
            <w:noProof/>
          </w:rPr>
          <w:delText>12</w:delText>
        </w:r>
      </w:del>
      <w:r w:rsidR="00DE6474">
        <w:rPr>
          <w:b w:val="0"/>
          <w:bCs w:val="0"/>
          <w:noProof/>
        </w:rPr>
        <w:fldChar w:fldCharType="end"/>
      </w:r>
      <w:bookmarkEnd w:id="1668"/>
      <w:r>
        <w:t>. Source code to display list table contents to user</w:t>
      </w:r>
      <w:bookmarkEnd w:id="1669"/>
    </w:p>
    <w:p w14:paraId="4AE7F5D5" w14:textId="6FDB7B04" w:rsidR="00EE1A33" w:rsidDel="00C24BB3" w:rsidRDefault="002464C0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672" w:author="Bambi C" w:date="2022-08-14T12:04:00Z"/>
        </w:rPr>
      </w:pPr>
      <w:del w:id="1673" w:author="Bambi C" w:date="2022-08-14T20:06:00Z">
        <w:r w:rsidDel="000D71A3">
          <w:delText xml:space="preserve">After the about statement runs, the user is returned to the Menu via </w:delText>
        </w:r>
        <w:r w:rsidRPr="00BA272F" w:rsidDel="000D71A3">
          <w:rPr>
            <w:rFonts w:ascii="Consolas" w:hAnsi="Consolas" w:cs="Consolas"/>
          </w:rPr>
          <w:delText>continue</w:delText>
        </w:r>
        <w:r w:rsidDel="000D71A3">
          <w:delText xml:space="preserve"> statement</w:delText>
        </w:r>
        <w:r w:rsidR="003506F5" w:rsidDel="000D71A3">
          <w:delText xml:space="preserve"> (</w:delText>
        </w:r>
        <w:r w:rsidR="001E328C" w:rsidDel="000D71A3">
          <w:fldChar w:fldCharType="begin"/>
        </w:r>
        <w:r w:rsidR="001E328C" w:rsidDel="000D71A3">
          <w:delInstrText xml:space="preserve"> REF _Ref110359710 \h </w:delInstrText>
        </w:r>
        <w:r w:rsidR="00C24FC1" w:rsidDel="000D71A3">
          <w:delInstrText xml:space="preserve"> \* MERGEFORMAT </w:delInstrText>
        </w:r>
        <w:r w:rsidR="001E328C" w:rsidDel="000D71A3">
          <w:fldChar w:fldCharType="separate"/>
        </w:r>
        <w:r w:rsidR="001E328C" w:rsidDel="000D71A3">
          <w:delText xml:space="preserve">Figure </w:delText>
        </w:r>
        <w:r w:rsidR="001E328C" w:rsidDel="000D71A3">
          <w:rPr>
            <w:noProof/>
          </w:rPr>
          <w:delText>13</w:delText>
        </w:r>
        <w:r w:rsidR="001E328C" w:rsidDel="000D71A3">
          <w:fldChar w:fldCharType="end"/>
        </w:r>
        <w:r w:rsidR="003506F5" w:rsidDel="000D71A3">
          <w:delText>)</w:delText>
        </w:r>
        <w:r w:rsidR="005A4820" w:rsidDel="000D71A3">
          <w:delText xml:space="preserve">. I added additional </w:delText>
        </w:r>
        <w:r w:rsidR="00EF7EC6" w:rsidDel="000D71A3">
          <w:delText xml:space="preserve">text to notify the user when the list of data ends: </w:delText>
        </w:r>
        <w:r w:rsidR="00EF7EC6" w:rsidRPr="004662B4" w:rsidDel="000D71A3">
          <w:rPr>
            <w:rFonts w:ascii="Consolas" w:hAnsi="Consolas" w:cs="Consolas"/>
            <w:iCs w:val="0"/>
            <w:color w:val="000000" w:themeColor="text1"/>
          </w:rPr>
          <w:delText>print("\n\t/end of data")</w:delText>
        </w:r>
        <w:r w:rsidR="00EF7EC6" w:rsidDel="000D71A3">
          <w:delText>.</w:delText>
        </w:r>
        <w:r w:rsidR="001E328C" w:rsidDel="000D71A3">
          <w:delText xml:space="preserve"> </w:delText>
        </w:r>
        <w:r w:rsidR="00D748D0" w:rsidDel="000D71A3">
          <w:delText xml:space="preserve">Unlike Assignment04, I am prohibited from </w:delText>
        </w:r>
        <w:r w:rsidR="008933CF" w:rsidDel="000D71A3">
          <w:delText xml:space="preserve">defining a custom reference for this function, however, this function would be a good example </w:delText>
        </w:r>
        <w:r w:rsidR="00542CAC" w:rsidDel="000D71A3">
          <w:delText xml:space="preserve">as it is reused several times </w:delText>
        </w:r>
        <w:r w:rsidR="00945226" w:rsidDel="000D71A3">
          <w:delText>throughout</w:delText>
        </w:r>
        <w:r w:rsidR="00542CAC" w:rsidDel="000D71A3">
          <w:delText xml:space="preserve"> the program (</w:delText>
        </w:r>
        <w:r w:rsidR="00945226" w:rsidDel="000D71A3">
          <w:delText>i</w:delText>
        </w:r>
        <w:r w:rsidR="00542CAC" w:rsidDel="000D71A3">
          <w:delText>.</w:delText>
        </w:r>
        <w:r w:rsidR="00945226" w:rsidDel="000D71A3">
          <w:delText>e</w:delText>
        </w:r>
        <w:r w:rsidR="00542CAC" w:rsidDel="000D71A3">
          <w:delText>., option 3</w:delText>
        </w:r>
        <w:r w:rsidR="00460813" w:rsidDel="000D71A3">
          <w:delText xml:space="preserve"> and option 5</w:delText>
        </w:r>
        <w:r w:rsidR="00B94B49" w:rsidDel="000D71A3">
          <w:delText>).</w:delText>
        </w:r>
      </w:del>
    </w:p>
    <w:p w14:paraId="44CF606B" w14:textId="3EFC3E71" w:rsidR="001124E4" w:rsidRPr="00C24FC1" w:rsidDel="00C24BB3" w:rsidRDefault="001124E4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674" w:author="Bambi C" w:date="2022-08-14T12:04:00Z"/>
          <w:rFonts w:cstheme="minorHAnsi"/>
        </w:rPr>
        <w:pPrChange w:id="1675" w:author="Bambi C" w:date="2022-08-14T20:06:00Z">
          <w:pPr>
            <w:keepNext/>
          </w:pPr>
        </w:pPrChange>
      </w:pPr>
    </w:p>
    <w:p w14:paraId="179BE3A6" w14:textId="046056DE" w:rsidR="00F32BB6" w:rsidDel="00C24BB3" w:rsidRDefault="001124E4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676" w:author="Bambi C" w:date="2022-08-14T12:04:00Z"/>
        </w:rPr>
        <w:pPrChange w:id="1677" w:author="Bambi C" w:date="2022-08-14T20:06:00Z">
          <w:pPr>
            <w:pStyle w:val="Caption"/>
          </w:pPr>
        </w:pPrChange>
      </w:pPr>
      <w:bookmarkStart w:id="1678" w:name="_Ref110359710"/>
      <w:del w:id="1679" w:author="Bambi C" w:date="2022-08-14T12:04:00Z">
        <w:r w:rsidDel="00C24BB3">
          <w:delText xml:space="preserve">Figure </w:delText>
        </w:r>
        <w:r w:rsidR="00DE6474" w:rsidDel="00C24BB3"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fldChar w:fldCharType="separate"/>
        </w:r>
        <w:r w:rsidR="003506F5" w:rsidDel="00C24BB3">
          <w:rPr>
            <w:noProof/>
          </w:rPr>
          <w:delText>13</w:delText>
        </w:r>
        <w:r w:rsidR="00DE6474" w:rsidDel="00C24BB3">
          <w:rPr>
            <w:noProof/>
          </w:rPr>
          <w:fldChar w:fldCharType="end"/>
        </w:r>
        <w:bookmarkEnd w:id="1678"/>
        <w:r w:rsidDel="00C24BB3">
          <w:delText>. Screen capture of list table</w:delText>
        </w:r>
        <w:r w:rsidR="00A83A5A" w:rsidDel="00C24BB3">
          <w:delText xml:space="preserve"> </w:delText>
        </w:r>
        <w:r w:rsidDel="00C24BB3">
          <w:delText>displayed to user</w:delText>
        </w:r>
      </w:del>
    </w:p>
    <w:p w14:paraId="59012E42" w14:textId="0BB111AA" w:rsidR="000F38C0" w:rsidRPr="00A33978" w:rsidDel="00C24BB3" w:rsidRDefault="0090114D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680" w:author="Bambi C" w:date="2022-08-14T12:04:00Z"/>
          <w:rFonts w:cstheme="minorHAnsi"/>
        </w:rPr>
        <w:pPrChange w:id="1681" w:author="Bambi C" w:date="2022-08-14T20:06:00Z">
          <w:pPr>
            <w:shd w:val="clear" w:color="auto" w:fill="FFFF00"/>
          </w:pPr>
        </w:pPrChange>
      </w:pPr>
      <w:del w:id="1682" w:author="Bambi C" w:date="2022-08-14T20:06:00Z">
        <w:r w:rsidDel="000D71A3">
          <w:delText xml:space="preserve">Similar to </w:delText>
        </w:r>
        <w:r w:rsidR="0085688D" w:rsidDel="000D71A3">
          <w:delText>other functions</w:delText>
        </w:r>
        <w:r w:rsidDel="000D71A3">
          <w:delText xml:space="preserve"> in this program, what is displayed to the user </w:delText>
        </w:r>
        <w:r w:rsidR="0085688D" w:rsidDel="000D71A3">
          <w:delText>is conditional</w:delText>
        </w:r>
        <w:r w:rsidDel="000D71A3">
          <w:delText xml:space="preserve"> </w:delText>
        </w:r>
        <w:r w:rsidR="0085688D" w:rsidDel="000D71A3">
          <w:delText>on</w:delText>
        </w:r>
        <w:r w:rsidDel="000D71A3">
          <w:delText xml:space="preserve"> whether there is data in </w:delText>
        </w:r>
        <w:r w:rsidR="00A33978" w:rsidRPr="00C60E2A" w:rsidDel="000D71A3">
          <w:rPr>
            <w:rFonts w:ascii="Consolas" w:hAnsi="Consolas" w:cs="Consolas"/>
            <w:iCs w:val="0"/>
            <w:color w:val="000000" w:themeColor="text1"/>
          </w:rPr>
          <w:delText>lstTable</w:delText>
        </w:r>
        <w:r w:rsidR="00A33978" w:rsidDel="000D71A3">
          <w:delText xml:space="preserve">. If there is no data in </w:delText>
        </w:r>
        <w:r w:rsidR="00A33978" w:rsidRPr="00C60E2A" w:rsidDel="000D71A3">
          <w:rPr>
            <w:rFonts w:ascii="Consolas" w:hAnsi="Consolas" w:cs="Consolas"/>
            <w:iCs w:val="0"/>
            <w:color w:val="000000" w:themeColor="text1"/>
          </w:rPr>
          <w:delText>lstTable</w:delText>
        </w:r>
        <w:r w:rsidR="00A33978" w:rsidRPr="00BA272F" w:rsidDel="000D71A3">
          <w:rPr>
            <w:rFonts w:cstheme="minorHAnsi"/>
            <w:iCs w:val="0"/>
            <w:color w:val="000000" w:themeColor="text1"/>
          </w:rPr>
          <w:delText xml:space="preserve"> t</w:delText>
        </w:r>
        <w:r w:rsidR="00A33978" w:rsidDel="000D71A3">
          <w:rPr>
            <w:rFonts w:cstheme="minorHAnsi"/>
            <w:iCs w:val="0"/>
            <w:color w:val="000000" w:themeColor="text1"/>
          </w:rPr>
          <w:delText>hen the user will be notified that there is no data found</w:delText>
        </w:r>
        <w:r w:rsidR="000F38C0" w:rsidDel="000D71A3">
          <w:rPr>
            <w:rFonts w:cstheme="minorHAnsi"/>
            <w:iCs w:val="0"/>
            <w:color w:val="000000" w:themeColor="text1"/>
          </w:rPr>
          <w:delText xml:space="preserve"> (</w:delText>
        </w:r>
        <w:r w:rsidR="0085688D" w:rsidDel="000D71A3">
          <w:rPr>
            <w:rFonts w:cstheme="minorHAnsi"/>
            <w:iCs w:val="0"/>
            <w:color w:val="000000" w:themeColor="text1"/>
          </w:rPr>
          <w:fldChar w:fldCharType="begin"/>
        </w:r>
        <w:r w:rsidR="0085688D" w:rsidDel="000D71A3">
          <w:rPr>
            <w:rFonts w:cstheme="minorHAnsi"/>
            <w:iCs w:val="0"/>
            <w:color w:val="000000" w:themeColor="text1"/>
          </w:rPr>
          <w:delInstrText xml:space="preserve"> REF _Ref110360043 \h </w:delInstrText>
        </w:r>
        <w:r w:rsidR="007068B3" w:rsidDel="000D71A3">
          <w:rPr>
            <w:rFonts w:cstheme="minorHAnsi"/>
            <w:iCs w:val="0"/>
            <w:color w:val="000000" w:themeColor="text1"/>
          </w:rPr>
          <w:delInstrText xml:space="preserve"> \* MERGEFORMAT </w:delInstrText>
        </w:r>
        <w:r w:rsidR="0085688D" w:rsidDel="000D71A3">
          <w:rPr>
            <w:rFonts w:cstheme="minorHAnsi"/>
            <w:iCs w:val="0"/>
            <w:color w:val="000000" w:themeColor="text1"/>
          </w:rPr>
        </w:r>
        <w:r w:rsidR="0085688D" w:rsidDel="000D71A3">
          <w:rPr>
            <w:rFonts w:cstheme="minorHAnsi"/>
            <w:iCs w:val="0"/>
            <w:color w:val="000000" w:themeColor="text1"/>
          </w:rPr>
          <w:fldChar w:fldCharType="separate"/>
        </w:r>
        <w:r w:rsidR="0085688D" w:rsidDel="000D71A3">
          <w:delText xml:space="preserve">Figure </w:delText>
        </w:r>
        <w:r w:rsidR="0085688D" w:rsidDel="000D71A3">
          <w:rPr>
            <w:noProof/>
          </w:rPr>
          <w:delText>14</w:delText>
        </w:r>
        <w:r w:rsidR="0085688D" w:rsidDel="000D71A3">
          <w:rPr>
            <w:rFonts w:cstheme="minorHAnsi"/>
            <w:iCs w:val="0"/>
            <w:color w:val="000000" w:themeColor="text1"/>
          </w:rPr>
          <w:fldChar w:fldCharType="end"/>
        </w:r>
        <w:r w:rsidR="000F38C0" w:rsidDel="000D71A3">
          <w:rPr>
            <w:rFonts w:cstheme="minorHAnsi"/>
            <w:iCs w:val="0"/>
            <w:color w:val="000000" w:themeColor="text1"/>
          </w:rPr>
          <w:delText>).</w:delText>
        </w:r>
      </w:del>
    </w:p>
    <w:p w14:paraId="30AC799F" w14:textId="7B213167" w:rsidR="001E2FE1" w:rsidRPr="00A33978" w:rsidRDefault="001E2FE1">
      <w:pPr>
        <w:pStyle w:val="Caption"/>
        <w:pPrChange w:id="1683" w:author="Bambi C" w:date="2022-08-14T20:07:00Z">
          <w:pPr>
            <w:keepNext/>
          </w:pPr>
        </w:pPrChange>
      </w:pPr>
    </w:p>
    <w:p w14:paraId="5B2F797B" w14:textId="3CA03C88" w:rsidR="00F32BB6" w:rsidRPr="00F32BB6" w:rsidDel="00C24BB3" w:rsidRDefault="001E2FE1" w:rsidP="009E33F3">
      <w:pPr>
        <w:pStyle w:val="Caption"/>
        <w:rPr>
          <w:del w:id="1684" w:author="Bambi C" w:date="2022-08-14T12:04:00Z"/>
        </w:rPr>
      </w:pPr>
      <w:bookmarkStart w:id="1685" w:name="_Ref110360043"/>
      <w:del w:id="1686" w:author="Bambi C" w:date="2022-08-14T12:04:00Z">
        <w:r w:rsidDel="00C24BB3">
          <w:delText xml:space="preserve">Figure </w:delText>
        </w:r>
        <w:r w:rsidR="00DE6474" w:rsidDel="00C24BB3">
          <w:rPr>
            <w:b w:val="0"/>
            <w:bCs w:val="0"/>
          </w:rPr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rPr>
            <w:b w:val="0"/>
            <w:bCs w:val="0"/>
          </w:rPr>
          <w:fldChar w:fldCharType="separate"/>
        </w:r>
        <w:r w:rsidR="000F38C0" w:rsidDel="00C24BB3">
          <w:rPr>
            <w:noProof/>
          </w:rPr>
          <w:delText>14</w:delText>
        </w:r>
        <w:r w:rsidR="00DE6474" w:rsidDel="00C24BB3">
          <w:rPr>
            <w:b w:val="0"/>
            <w:bCs w:val="0"/>
            <w:noProof/>
          </w:rPr>
          <w:fldChar w:fldCharType="end"/>
        </w:r>
        <w:bookmarkEnd w:id="1685"/>
        <w:r w:rsidDel="00C24BB3">
          <w:delText>. Screen capture of program display if list table</w:delText>
        </w:r>
        <w:r w:rsidDel="00C24BB3">
          <w:rPr>
            <w:noProof/>
          </w:rPr>
          <w:delText xml:space="preserve"> is empty</w:delText>
        </w:r>
      </w:del>
    </w:p>
    <w:p w14:paraId="45C01437" w14:textId="60BA25C7" w:rsidR="002E4688" w:rsidRPr="000527C0" w:rsidRDefault="002E4688" w:rsidP="009E33F3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7B2A7D68" w14:textId="284FCE33" w:rsidR="000F160E" w:rsidRPr="00E67DD3" w:rsidRDefault="009E168E" w:rsidP="009E168E">
      <w:pPr>
        <w:pStyle w:val="Heading4"/>
      </w:pPr>
      <w:bookmarkStart w:id="1687" w:name="_Toc111401792"/>
      <w:bookmarkStart w:id="1688" w:name="_Ref110369576"/>
      <w:bookmarkStart w:id="1689" w:name="_Ref110369584"/>
      <w:ins w:id="1690" w:author="Bambi C" w:date="2022-08-14T13:58:00Z">
        <w:r w:rsidRPr="009E168E">
          <w:t>Menu option 2 – Remove an existing task</w:t>
        </w:r>
      </w:ins>
      <w:bookmarkEnd w:id="1687"/>
    </w:p>
    <w:bookmarkEnd w:id="1688"/>
    <w:bookmarkEnd w:id="1689"/>
    <w:p w14:paraId="06785F5A" w14:textId="70CD2838" w:rsidR="00C5224C" w:rsidRPr="00206B93" w:rsidRDefault="00C5224C" w:rsidP="00C5224C">
      <w:pPr>
        <w:rPr>
          <w:ins w:id="1691" w:author="Bambi C" w:date="2022-08-14T18:53:00Z"/>
          <w:i/>
          <w:iCs w:val="0"/>
          <w:rPrChange w:id="1692" w:author="Bambi C" w:date="2022-08-14T18:54:00Z">
            <w:rPr>
              <w:ins w:id="1693" w:author="Bambi C" w:date="2022-08-14T18:53:00Z"/>
            </w:rPr>
          </w:rPrChange>
        </w:rPr>
      </w:pPr>
      <w:ins w:id="1694" w:author="Bambi C" w:date="2022-08-14T14:04:00Z">
        <w:r w:rsidRPr="00206B93">
          <w:rPr>
            <w:i/>
            <w:iCs w:val="0"/>
          </w:rPr>
          <w:t>Requirement 5:</w:t>
        </w:r>
        <w:r w:rsidRPr="00206B93">
          <w:rPr>
            <w:i/>
            <w:iCs w:val="0"/>
            <w:rPrChange w:id="1695" w:author="Bambi C" w:date="2022-08-14T18:54:00Z">
              <w:rPr/>
            </w:rPrChange>
          </w:rPr>
          <w:t xml:space="preserve"> Process user’s menu choice (Step 4) </w:t>
        </w:r>
      </w:ins>
      <w:ins w:id="1696" w:author="Bambi C" w:date="2022-08-14T14:07:00Z">
        <w:r w:rsidR="007E053B" w:rsidRPr="00206B93">
          <w:rPr>
            <w:i/>
            <w:iCs w:val="0"/>
            <w:rPrChange w:id="1697" w:author="Bambi C" w:date="2022-08-14T18:54:00Z">
              <w:rPr/>
            </w:rPrChange>
          </w:rPr>
          <w:t xml:space="preserve">– Remove an existing task </w:t>
        </w:r>
      </w:ins>
      <w:ins w:id="1698" w:author="Bambi C" w:date="2022-08-14T14:04:00Z">
        <w:r w:rsidRPr="00206B93">
          <w:rPr>
            <w:i/>
            <w:iCs w:val="0"/>
            <w:rPrChange w:id="1699" w:author="Bambi C" w:date="2022-08-14T18:54:00Z">
              <w:rPr/>
            </w:rPrChange>
          </w:rPr>
          <w:t xml:space="preserve">(Menu option </w:t>
        </w:r>
      </w:ins>
      <w:ins w:id="1700" w:author="Bambi C" w:date="2022-08-14T14:07:00Z">
        <w:r w:rsidR="007E053B" w:rsidRPr="00206B93">
          <w:rPr>
            <w:i/>
            <w:iCs w:val="0"/>
            <w:rPrChange w:id="1701" w:author="Bambi C" w:date="2022-08-14T18:54:00Z">
              <w:rPr/>
            </w:rPrChange>
          </w:rPr>
          <w:t>2</w:t>
        </w:r>
      </w:ins>
      <w:ins w:id="1702" w:author="Bambi C" w:date="2022-08-14T14:04:00Z">
        <w:r w:rsidRPr="00206B93">
          <w:rPr>
            <w:i/>
            <w:iCs w:val="0"/>
            <w:rPrChange w:id="1703" w:author="Bambi C" w:date="2022-08-14T18:54:00Z">
              <w:rPr/>
            </w:rPrChange>
          </w:rPr>
          <w:t>)</w:t>
        </w:r>
      </w:ins>
    </w:p>
    <w:p w14:paraId="6E36705A" w14:textId="17250C5D" w:rsidR="003A38B3" w:rsidRPr="008D2DBE" w:rsidRDefault="003A38B3" w:rsidP="00C5224C">
      <w:pPr>
        <w:rPr>
          <w:ins w:id="1704" w:author="Bambi C" w:date="2022-08-14T14:04:00Z"/>
        </w:rPr>
      </w:pPr>
      <w:ins w:id="1705" w:author="Bambi C" w:date="2022-08-14T18:53:00Z">
        <w:r w:rsidRPr="00E0241F">
          <w:rPr>
            <w:i/>
            <w:iCs w:val="0"/>
          </w:rPr>
          <w:t xml:space="preserve">Module: </w:t>
        </w:r>
        <w:r w:rsidR="00BD1D9E">
          <w:rPr>
            <w:i/>
            <w:iCs w:val="0"/>
          </w:rPr>
          <w:t>remove.py</w:t>
        </w:r>
      </w:ins>
    </w:p>
    <w:p w14:paraId="531B7C74" w14:textId="31BB4914" w:rsidR="00F05C19" w:rsidRPr="00BB3E5B" w:rsidDel="00C5224C" w:rsidRDefault="00C160CD" w:rsidP="00F05C19">
      <w:pPr>
        <w:rPr>
          <w:del w:id="1706" w:author="Bambi C" w:date="2022-08-14T14:04:00Z"/>
          <w:i/>
          <w:iCs w:val="0"/>
        </w:rPr>
      </w:pPr>
      <w:ins w:id="1707" w:author="Bambi C" w:date="2022-08-14T20:19:00Z">
        <w:r>
          <w:t xml:space="preserve">For this module to function without opening a data, I hardcoded simulated values (task and priority) for the list </w:t>
        </w:r>
        <w:r w:rsidRPr="00250DE3">
          <w:rPr>
            <w:rFonts w:ascii="Consolas" w:hAnsi="Consolas" w:cs="Consolas"/>
            <w:iCs w:val="0"/>
            <w:color w:val="000000" w:themeColor="text1"/>
          </w:rPr>
          <w:t>table_lst</w:t>
        </w:r>
        <w:r>
          <w:t xml:space="preserve"> </w:t>
        </w:r>
      </w:ins>
      <w:del w:id="1708" w:author="Bambi C" w:date="2022-08-14T14:04:00Z">
        <w:r w:rsidR="00F05C19" w:rsidRPr="00BB3E5B" w:rsidDel="00C5224C">
          <w:rPr>
            <w:i/>
            <w:iCs w:val="0"/>
          </w:rPr>
          <w:delText xml:space="preserve">Requirement </w:delText>
        </w:r>
        <w:r w:rsidR="00F05C19" w:rsidDel="00C5224C">
          <w:rPr>
            <w:i/>
            <w:iCs w:val="0"/>
          </w:rPr>
          <w:delText>4</w:delText>
        </w:r>
        <w:r w:rsidR="00F05C19" w:rsidRPr="00BB3E5B" w:rsidDel="00C5224C">
          <w:rPr>
            <w:i/>
            <w:iCs w:val="0"/>
          </w:rPr>
          <w:delText>:</w:delText>
        </w:r>
        <w:r w:rsidR="000141F0" w:rsidDel="00C5224C">
          <w:rPr>
            <w:i/>
            <w:iCs w:val="0"/>
          </w:rPr>
          <w:delText xml:space="preserve"> </w:delText>
        </w:r>
      </w:del>
    </w:p>
    <w:p w14:paraId="63BEBA90" w14:textId="77777777" w:rsidR="00545C3B" w:rsidRDefault="00817695" w:rsidP="00624FB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09" w:author="Bambi C" w:date="2022-08-14T20:22:00Z"/>
        </w:rPr>
      </w:pPr>
      <w:del w:id="1710" w:author="Bambi C" w:date="2022-08-14T20:19:00Z">
        <w:r w:rsidDel="00C160CD">
          <w:rPr>
            <w:rFonts w:cstheme="minorHAnsi"/>
            <w:iCs w:val="0"/>
            <w:color w:val="000000" w:themeColor="text1"/>
          </w:rPr>
          <w:delText>Code for this requirement</w:delText>
        </w:r>
        <w:r w:rsidRPr="00C60E2A" w:rsidDel="00C160CD">
          <w:rPr>
            <w:rFonts w:cstheme="minorHAnsi"/>
            <w:iCs w:val="0"/>
            <w:color w:val="000000" w:themeColor="text1"/>
          </w:rPr>
          <w:delText xml:space="preserve"> </w:delText>
        </w:r>
        <w:r w:rsidDel="00C160CD">
          <w:rPr>
            <w:rFonts w:cstheme="minorHAnsi"/>
            <w:iCs w:val="0"/>
            <w:color w:val="000000" w:themeColor="text1"/>
          </w:rPr>
          <w:delText>is very similar</w:delText>
        </w:r>
        <w:r w:rsidRPr="00C60E2A" w:rsidDel="00C160CD">
          <w:rPr>
            <w:rFonts w:cstheme="minorHAnsi"/>
            <w:iCs w:val="0"/>
            <w:color w:val="000000" w:themeColor="text1"/>
          </w:rPr>
          <w:delText xml:space="preserve"> </w:delText>
        </w:r>
        <w:r w:rsidDel="00C160CD">
          <w:rPr>
            <w:rFonts w:cstheme="minorHAnsi"/>
            <w:iCs w:val="0"/>
            <w:color w:val="000000" w:themeColor="text1"/>
          </w:rPr>
          <w:delText xml:space="preserve">to Assignment04 with the exception </w:delText>
        </w:r>
        <w:r w:rsidR="0027637A" w:rsidDel="00C160CD">
          <w:rPr>
            <w:rFonts w:cstheme="minorHAnsi"/>
            <w:iCs w:val="0"/>
            <w:color w:val="000000" w:themeColor="text1"/>
          </w:rPr>
          <w:delText xml:space="preserve">that the values entered by the user are </w:delText>
        </w:r>
        <w:r w:rsidR="00C62506" w:rsidDel="00C160CD">
          <w:rPr>
            <w:rFonts w:cstheme="minorHAnsi"/>
            <w:iCs w:val="0"/>
            <w:color w:val="000000" w:themeColor="text1"/>
          </w:rPr>
          <w:delText>added t</w:delText>
        </w:r>
        <w:r w:rsidDel="00C160CD">
          <w:rPr>
            <w:rFonts w:cstheme="minorHAnsi"/>
            <w:iCs w:val="0"/>
            <w:color w:val="000000" w:themeColor="text1"/>
          </w:rPr>
          <w:delText>o a dictionary collection</w:delText>
        </w:r>
        <w:r w:rsidR="00C62506" w:rsidDel="00C160CD">
          <w:rPr>
            <w:rFonts w:cstheme="minorHAnsi"/>
            <w:iCs w:val="0"/>
            <w:color w:val="000000" w:themeColor="text1"/>
          </w:rPr>
          <w:delText xml:space="preserve"> </w:delText>
        </w:r>
        <w:r w:rsidR="00C62506" w:rsidRPr="00EB7A0A" w:rsidDel="00C160CD">
          <w:rPr>
            <w:rFonts w:ascii="Consolas" w:hAnsi="Consolas" w:cs="Consolas"/>
            <w:iCs w:val="0"/>
            <w:color w:val="000000" w:themeColor="text1"/>
          </w:rPr>
          <w:delText>dicRow = {"Task": strTask, "Priority": strPriority}</w:delText>
        </w:r>
        <w:r w:rsidR="00C62506" w:rsidDel="00C160CD">
          <w:rPr>
            <w:rFonts w:ascii="Consolas" w:hAnsi="Consolas" w:cs="Consolas"/>
            <w:iCs w:val="0"/>
            <w:color w:val="000000" w:themeColor="text1"/>
          </w:rPr>
          <w:delText xml:space="preserve"> </w:delText>
        </w:r>
        <w:r w:rsidDel="00C160CD">
          <w:rPr>
            <w:rFonts w:cstheme="minorHAnsi"/>
            <w:iCs w:val="0"/>
            <w:color w:val="000000" w:themeColor="text1"/>
          </w:rPr>
          <w:delText xml:space="preserve">before adding the dictionary to list of dictionaries: </w:delText>
        </w:r>
        <w:r w:rsidR="00C62506" w:rsidRPr="00EB7A0A" w:rsidDel="00C160CD">
          <w:rPr>
            <w:rFonts w:ascii="Consolas" w:hAnsi="Consolas" w:cs="Consolas"/>
            <w:iCs w:val="0"/>
            <w:color w:val="000000" w:themeColor="text1"/>
          </w:rPr>
          <w:delText>lstTable.append(dicRow)</w:delText>
        </w:r>
      </w:del>
      <w:r w:rsidR="00C62506">
        <w:t xml:space="preserve"> </w:t>
      </w:r>
      <w:r w:rsidR="00A41231">
        <w:t>(</w:t>
      </w:r>
      <w:r w:rsidR="00271818">
        <w:fldChar w:fldCharType="begin"/>
      </w:r>
      <w:r w:rsidR="00271818">
        <w:instrText xml:space="preserve"> REF _Ref110361044 \h </w:instrText>
      </w:r>
      <w:r w:rsidR="007068B3">
        <w:instrText xml:space="preserve"> \* MERGEFORMAT </w:instrText>
      </w:r>
      <w:r w:rsidR="00271818">
        <w:fldChar w:fldCharType="separate"/>
      </w:r>
      <w:r w:rsidR="00271818">
        <w:t xml:space="preserve">Figure </w:t>
      </w:r>
      <w:r w:rsidR="00271818">
        <w:rPr>
          <w:noProof/>
        </w:rPr>
        <w:t>15</w:t>
      </w:r>
      <w:r w:rsidR="00271818">
        <w:fldChar w:fldCharType="end"/>
      </w:r>
      <w:r w:rsidR="00A41231">
        <w:t>)</w:t>
      </w:r>
      <w:r w:rsidR="00DE306B">
        <w:t>.</w:t>
      </w:r>
      <w:ins w:id="1711" w:author="Bambi C" w:date="2022-08-14T20:20:00Z">
        <w:r w:rsidR="00624FB4">
          <w:t xml:space="preserve"> </w:t>
        </w:r>
      </w:ins>
    </w:p>
    <w:p w14:paraId="50A3EAA4" w14:textId="3ADA4CBD" w:rsidR="00624FB4" w:rsidRDefault="00624FB4" w:rsidP="00624FB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12" w:author="Bambi C" w:date="2022-08-14T20:23:00Z"/>
          <w:rFonts w:cstheme="minorHAnsi"/>
          <w:iCs w:val="0"/>
          <w:color w:val="000000" w:themeColor="text1"/>
        </w:rPr>
      </w:pPr>
      <w:ins w:id="1713" w:author="Bambi C" w:date="2022-08-14T20:20:00Z">
        <w:r>
          <w:t>The data flow for this module is similar to that of the add.py module:</w:t>
        </w:r>
        <w:r w:rsidRPr="00624FB4">
          <w:rPr>
            <w:rFonts w:cstheme="minorHAnsi"/>
            <w:iCs w:val="0"/>
            <w:color w:val="000000" w:themeColor="text1"/>
          </w:rPr>
          <w:t xml:space="preserve"> </w:t>
        </w:r>
        <w:r>
          <w:rPr>
            <w:rFonts w:cstheme="minorHAnsi"/>
            <w:iCs w:val="0"/>
            <w:color w:val="000000" w:themeColor="text1"/>
          </w:rPr>
          <w:t xml:space="preserve">data from file &gt; added to </w:t>
        </w:r>
        <w:r w:rsidRPr="00E0241F">
          <w:rPr>
            <w:rFonts w:ascii="Consolas" w:hAnsi="Consolas" w:cs="Consolas"/>
            <w:iCs w:val="0"/>
            <w:color w:val="000000" w:themeColor="text1"/>
          </w:rPr>
          <w:t>table_lst</w:t>
        </w:r>
        <w:r>
          <w:rPr>
            <w:rFonts w:cstheme="minorHAnsi"/>
            <w:iCs w:val="0"/>
            <w:color w:val="000000" w:themeColor="text1"/>
          </w:rPr>
          <w:t xml:space="preserve"> (global) &gt; copied to </w:t>
        </w:r>
        <w:r w:rsidRPr="00E0241F">
          <w:rPr>
            <w:rFonts w:ascii="Consolas" w:hAnsi="Consolas" w:cs="Consolas"/>
            <w:iCs w:val="0"/>
            <w:color w:val="000000" w:themeColor="text1"/>
          </w:rPr>
          <w:t>list_of_rows</w:t>
        </w:r>
        <w:r>
          <w:rPr>
            <w:rFonts w:cstheme="minorHAnsi"/>
            <w:iCs w:val="0"/>
            <w:color w:val="000000" w:themeColor="text1"/>
          </w:rPr>
          <w:t xml:space="preserve"> (local) &gt; data is </w:t>
        </w:r>
      </w:ins>
      <w:ins w:id="1714" w:author="Bambi C" w:date="2022-08-14T20:21:00Z">
        <w:r w:rsidR="00E07E42">
          <w:rPr>
            <w:rFonts w:cstheme="minorHAnsi"/>
            <w:iCs w:val="0"/>
            <w:color w:val="000000" w:themeColor="text1"/>
          </w:rPr>
          <w:t xml:space="preserve">removed from </w:t>
        </w:r>
      </w:ins>
      <w:ins w:id="1715" w:author="Bambi C" w:date="2022-08-14T20:20:00Z">
        <w:r w:rsidRPr="00E0241F">
          <w:rPr>
            <w:rFonts w:ascii="Consolas" w:hAnsi="Consolas" w:cs="Consolas"/>
            <w:iCs w:val="0"/>
            <w:color w:val="000000" w:themeColor="text1"/>
          </w:rPr>
          <w:t>list_of_rows</w:t>
        </w:r>
        <w:r>
          <w:rPr>
            <w:rFonts w:cstheme="minorHAnsi"/>
            <w:iCs w:val="0"/>
            <w:color w:val="000000" w:themeColor="text1"/>
          </w:rPr>
          <w:t xml:space="preserve"> (local) &gt; </w:t>
        </w:r>
        <w:r w:rsidRPr="00E0241F">
          <w:rPr>
            <w:rFonts w:ascii="Consolas" w:hAnsi="Consolas" w:cs="Consolas"/>
            <w:iCs w:val="0"/>
            <w:color w:val="000000" w:themeColor="text1"/>
          </w:rPr>
          <w:t>list_of_rows</w:t>
        </w:r>
        <w:r>
          <w:rPr>
            <w:rFonts w:cstheme="minorHAnsi"/>
            <w:iCs w:val="0"/>
            <w:color w:val="000000" w:themeColor="text1"/>
          </w:rPr>
          <w:t xml:space="preserve"> (local) data is copied</w:t>
        </w:r>
      </w:ins>
      <w:ins w:id="1716" w:author="Bambi C" w:date="2022-08-14T20:21:00Z">
        <w:r w:rsidR="00E07E42">
          <w:rPr>
            <w:rFonts w:cstheme="minorHAnsi"/>
            <w:iCs w:val="0"/>
            <w:color w:val="000000" w:themeColor="text1"/>
          </w:rPr>
          <w:t xml:space="preserve"> </w:t>
        </w:r>
      </w:ins>
      <w:ins w:id="1717" w:author="Bambi C" w:date="2022-08-14T20:20:00Z">
        <w:r>
          <w:rPr>
            <w:rFonts w:cstheme="minorHAnsi"/>
            <w:iCs w:val="0"/>
            <w:color w:val="000000" w:themeColor="text1"/>
          </w:rPr>
          <w:t>to</w:t>
        </w:r>
      </w:ins>
      <w:ins w:id="1718" w:author="Bambi C" w:date="2022-08-14T20:21:00Z">
        <w:r w:rsidR="00545C3B">
          <w:rPr>
            <w:rFonts w:cstheme="minorHAnsi"/>
            <w:iCs w:val="0"/>
            <w:color w:val="000000" w:themeColor="text1"/>
          </w:rPr>
          <w:t xml:space="preserve"> “overwrites”</w:t>
        </w:r>
      </w:ins>
      <w:ins w:id="1719" w:author="Bambi C" w:date="2022-08-14T20:20:00Z">
        <w:r>
          <w:rPr>
            <w:rFonts w:cstheme="minorHAnsi"/>
            <w:iCs w:val="0"/>
            <w:color w:val="000000" w:themeColor="text1"/>
          </w:rPr>
          <w:t xml:space="preserve"> </w:t>
        </w:r>
        <w:r w:rsidRPr="00E0241F">
          <w:rPr>
            <w:rFonts w:ascii="Consolas" w:hAnsi="Consolas" w:cs="Consolas"/>
            <w:iCs w:val="0"/>
            <w:color w:val="000000" w:themeColor="text1"/>
          </w:rPr>
          <w:t>table_lst</w:t>
        </w:r>
        <w:r>
          <w:rPr>
            <w:rFonts w:cstheme="minorHAnsi"/>
            <w:iCs w:val="0"/>
            <w:color w:val="000000" w:themeColor="text1"/>
          </w:rPr>
          <w:t xml:space="preserve"> (global).</w:t>
        </w:r>
      </w:ins>
    </w:p>
    <w:p w14:paraId="07CC0D32" w14:textId="77777777" w:rsidR="00320EC4" w:rsidRDefault="00036115" w:rsidP="00320EC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20" w:author="Bambi C" w:date="2022-08-14T20:27:00Z"/>
          <w:rFonts w:cstheme="minorHAnsi"/>
          <w:iCs w:val="0"/>
          <w:color w:val="000000" w:themeColor="text1"/>
        </w:rPr>
      </w:pPr>
      <w:ins w:id="1721" w:author="Bambi C" w:date="2022-08-14T20:23:00Z">
        <w:r>
          <w:rPr>
            <w:rFonts w:cstheme="minorHAnsi"/>
            <w:iCs w:val="0"/>
            <w:color w:val="000000" w:themeColor="text1"/>
          </w:rPr>
          <w:t xml:space="preserve">For the module to “search” for the task to be removed, it converts the user input to all lowercase </w:t>
        </w:r>
        <w:r w:rsidR="006C307B">
          <w:rPr>
            <w:rFonts w:cstheme="minorHAnsi"/>
            <w:iCs w:val="0"/>
            <w:color w:val="000000" w:themeColor="text1"/>
          </w:rPr>
          <w:t xml:space="preserve">letters and </w:t>
        </w:r>
      </w:ins>
      <w:ins w:id="1722" w:author="Bambi C" w:date="2022-08-14T20:24:00Z">
        <w:r w:rsidR="006C307B">
          <w:rPr>
            <w:rFonts w:cstheme="minorHAnsi"/>
            <w:iCs w:val="0"/>
            <w:color w:val="000000" w:themeColor="text1"/>
          </w:rPr>
          <w:t xml:space="preserve">compares it against the </w:t>
        </w:r>
        <w:r w:rsidR="00793F27">
          <w:rPr>
            <w:rFonts w:cstheme="minorHAnsi"/>
            <w:iCs w:val="0"/>
            <w:color w:val="000000" w:themeColor="text1"/>
          </w:rPr>
          <w:t xml:space="preserve">converted </w:t>
        </w:r>
        <w:r w:rsidR="006C307B">
          <w:rPr>
            <w:rFonts w:cstheme="minorHAnsi"/>
            <w:iCs w:val="0"/>
            <w:color w:val="000000" w:themeColor="text1"/>
          </w:rPr>
          <w:t>lowercase</w:t>
        </w:r>
      </w:ins>
      <w:ins w:id="1723" w:author="Bambi C" w:date="2022-08-14T20:26:00Z">
        <w:r w:rsidR="007E623E">
          <w:rPr>
            <w:rFonts w:cstheme="minorHAnsi"/>
            <w:iCs w:val="0"/>
            <w:color w:val="000000" w:themeColor="text1"/>
          </w:rPr>
          <w:t xml:space="preserve"> </w:t>
        </w:r>
        <w:r w:rsidR="00320EC4">
          <w:rPr>
            <w:rFonts w:cstheme="minorHAnsi"/>
            <w:iCs w:val="0"/>
            <w:color w:val="000000" w:themeColor="text1"/>
          </w:rPr>
          <w:t>key value</w:t>
        </w:r>
      </w:ins>
      <w:ins w:id="1724" w:author="Bambi C" w:date="2022-08-14T20:24:00Z">
        <w:r w:rsidR="00793F27">
          <w:rPr>
            <w:rFonts w:cstheme="minorHAnsi"/>
            <w:iCs w:val="0"/>
            <w:color w:val="000000" w:themeColor="text1"/>
          </w:rPr>
          <w:t>:</w:t>
        </w:r>
      </w:ins>
      <w:ins w:id="1725" w:author="Bambi C" w:date="2022-08-14T20:26:00Z">
        <w:r w:rsidR="00320EC4">
          <w:rPr>
            <w:rFonts w:cstheme="minorHAnsi"/>
            <w:iCs w:val="0"/>
            <w:color w:val="000000" w:themeColor="text1"/>
          </w:rPr>
          <w:t xml:space="preserve"> </w:t>
        </w:r>
        <w:r w:rsidR="00320EC4" w:rsidRPr="00FD2A64">
          <w:rPr>
            <w:rFonts w:ascii="Consolas" w:hAnsi="Consolas" w:cs="Consolas"/>
            <w:iCs w:val="0"/>
            <w:color w:val="000000" w:themeColor="text1"/>
          </w:rPr>
          <w:t>for row_dic in list_of_rows: if row_dic["Task"].lower() == task.lower()</w:t>
        </w:r>
        <w:r w:rsidR="00320EC4">
          <w:rPr>
            <w:rFonts w:cstheme="minorHAnsi"/>
            <w:iCs w:val="0"/>
            <w:color w:val="000000" w:themeColor="text1"/>
          </w:rPr>
          <w:t xml:space="preserve">. </w:t>
        </w:r>
      </w:ins>
    </w:p>
    <w:p w14:paraId="572CC2BB" w14:textId="38E583C8" w:rsidR="00CE14DA" w:rsidRDefault="00404CEA" w:rsidP="00CE14D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26" w:author="Bambi C" w:date="2022-08-14T20:27:00Z"/>
          <w:rFonts w:cstheme="minorHAnsi"/>
          <w:iCs w:val="0"/>
          <w:color w:val="000000" w:themeColor="text1"/>
        </w:rPr>
      </w:pPr>
      <w:ins w:id="1727" w:author="Bambi C" w:date="2022-08-14T20:22:00Z">
        <w:r>
          <w:rPr>
            <w:rFonts w:cstheme="minorHAnsi"/>
            <w:iCs w:val="0"/>
            <w:color w:val="000000" w:themeColor="text1"/>
          </w:rPr>
          <w:t xml:space="preserve">To improve development efficiency, placed the main body code in </w:t>
        </w:r>
        <w:r w:rsidRPr="00E0241F">
          <w:rPr>
            <w:rFonts w:ascii="Consolas" w:hAnsi="Consolas" w:cs="Consolas"/>
            <w:iCs w:val="0"/>
            <w:color w:val="000000" w:themeColor="text1"/>
          </w:rPr>
          <w:t>while True</w:t>
        </w:r>
        <w:r>
          <w:rPr>
            <w:rFonts w:cstheme="minorHAnsi"/>
            <w:iCs w:val="0"/>
            <w:color w:val="000000" w:themeColor="text1"/>
          </w:rPr>
          <w:t xml:space="preserve"> loop so I don’t need to manually restart the module if I want to try adding more than one value at a time.</w:t>
        </w:r>
      </w:ins>
    </w:p>
    <w:p w14:paraId="2A9F58A5" w14:textId="0DD197D6" w:rsidR="00CE14DA" w:rsidRPr="008138B0" w:rsidRDefault="00CE14D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pPrChange w:id="1728" w:author="Bambi C" w:date="2022-08-14T20:27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1729" w:author="Bambi C" w:date="2022-08-14T20:27:00Z">
        <w:r>
          <w:rPr>
            <w:rFonts w:cstheme="minorHAnsi"/>
            <w:iCs w:val="0"/>
            <w:color w:val="000000" w:themeColor="text1"/>
          </w:rPr>
          <w:t xml:space="preserve">Note: If there are duplicate key values, then this function will remove the first </w:t>
        </w:r>
        <w:r w:rsidR="008138B0">
          <w:rPr>
            <w:rFonts w:cstheme="minorHAnsi"/>
            <w:iCs w:val="0"/>
            <w:color w:val="000000" w:themeColor="text1"/>
          </w:rPr>
          <w:t xml:space="preserve">“record” in the </w:t>
        </w:r>
      </w:ins>
      <w:ins w:id="1730" w:author="Bambi C" w:date="2022-08-14T20:28:00Z">
        <w:r w:rsidR="008138B0">
          <w:rPr>
            <w:rFonts w:cstheme="minorHAnsi"/>
            <w:iCs w:val="0"/>
            <w:color w:val="000000" w:themeColor="text1"/>
          </w:rPr>
          <w:t>list</w:t>
        </w:r>
      </w:ins>
      <w:ins w:id="1731" w:author="Bambi C" w:date="2022-08-14T20:27:00Z">
        <w:r w:rsidR="008138B0">
          <w:rPr>
            <w:rFonts w:cstheme="minorHAnsi"/>
            <w:iCs w:val="0"/>
            <w:color w:val="000000" w:themeColor="text1"/>
          </w:rPr>
          <w:t xml:space="preserve"> </w:t>
        </w:r>
        <w:r w:rsidR="008138B0" w:rsidRPr="00FD2A64">
          <w:rPr>
            <w:rFonts w:ascii="Consolas" w:hAnsi="Consolas" w:cs="Consolas"/>
            <w:iCs w:val="0"/>
            <w:color w:val="000000" w:themeColor="text1"/>
          </w:rPr>
          <w:t>list_of_rows</w:t>
        </w:r>
      </w:ins>
      <w:ins w:id="1732" w:author="Bambi C" w:date="2022-08-14T20:28:00Z">
        <w:r w:rsidR="008138B0">
          <w:rPr>
            <w:rFonts w:ascii="Consolas" w:hAnsi="Consolas" w:cs="Consolas"/>
            <w:iCs w:val="0"/>
            <w:color w:val="000000" w:themeColor="text1"/>
          </w:rPr>
          <w:t xml:space="preserve"> </w:t>
        </w:r>
        <w:r w:rsidR="008138B0" w:rsidRPr="00860D16">
          <w:rPr>
            <w:rPrChange w:id="1733" w:author="Bambi C" w:date="2022-08-14T20:28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>/</w:t>
        </w:r>
        <w:r w:rsidR="008138B0">
          <w:rPr>
            <w:rFonts w:ascii="Consolas" w:hAnsi="Consolas" w:cs="Consolas"/>
            <w:iCs w:val="0"/>
            <w:color w:val="000000" w:themeColor="text1"/>
          </w:rPr>
          <w:t xml:space="preserve"> </w:t>
        </w:r>
        <w:r w:rsidR="00860D16" w:rsidRPr="00FD2A64">
          <w:rPr>
            <w:rFonts w:ascii="Consolas" w:hAnsi="Consolas" w:cs="Consolas"/>
            <w:iCs w:val="0"/>
            <w:color w:val="000000" w:themeColor="text1"/>
          </w:rPr>
          <w:t>table_lst</w:t>
        </w:r>
        <w:r w:rsidR="008138B0" w:rsidRPr="008138B0">
          <w:rPr>
            <w:rPrChange w:id="1734" w:author="Bambi C" w:date="2022-08-14T20:28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77185" w:rsidRPr="00BB3E5B" w14:paraId="5880E630" w14:textId="77777777" w:rsidTr="00FD2A64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299CB1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3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3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4110E90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3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3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40C889C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3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4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</w:t>
              </w:r>
            </w:ins>
          </w:p>
          <w:p w14:paraId="685BA2FD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4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4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1E88A71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4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4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table_lst = [{'Task': 'task1', 'Priority': 'p1'},</w:t>
              </w:r>
            </w:ins>
          </w:p>
          <w:p w14:paraId="7B7FF04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4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4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{'Task': 'task2', 'Priority': 'p2'},</w:t>
              </w:r>
            </w:ins>
          </w:p>
          <w:p w14:paraId="7630DCF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4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4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{'Task': 'task3', 'Priority': 'p3'},</w:t>
              </w:r>
            </w:ins>
          </w:p>
          <w:p w14:paraId="4B9979D8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4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5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{'Task': 'task4', 'Priority': 'p4'}]  # A list that \</w:t>
              </w:r>
            </w:ins>
          </w:p>
          <w:p w14:paraId="59E4416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5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5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acts as a 'table' of rows {Task,Priority} - pre-populated values \</w:t>
              </w:r>
            </w:ins>
          </w:p>
          <w:p w14:paraId="24AD5EB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5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5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for temp_debugging</w:t>
              </w:r>
            </w:ins>
          </w:p>
          <w:p w14:paraId="2A174D9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5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5B08CC7C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56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B998C1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5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5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C9FF61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5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2FAFCE8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06920D0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C0A50B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5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2C70C1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6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7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remove_data_from_list(task, list_of_rows):</w:t>
              </w:r>
            </w:ins>
          </w:p>
          <w:p w14:paraId="4926B99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Removes data from a list of dictionary rows</w:t>
              </w:r>
            </w:ins>
          </w:p>
          <w:p w14:paraId="6DABF39B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8AD824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336B0F0B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2D2CF69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30FC86F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62D1E36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290ED3EB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  # Remove task</w:t>
              </w:r>
            </w:ins>
          </w:p>
          <w:p w14:paraId="38E4B9DC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row_dic["Task"].lower() == task.lower():</w:t>
              </w:r>
            </w:ins>
          </w:p>
          <w:p w14:paraId="39BAFE7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print("\n\tRemoved task: '" + row_dic["Task"] +</w:t>
              </w:r>
            </w:ins>
          </w:p>
          <w:p w14:paraId="55C026D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"(" + row_dic["Priority"] + ")'")</w:t>
              </w:r>
            </w:ins>
          </w:p>
          <w:p w14:paraId="479FE91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list_of_rows.remove(row_dic)</w:t>
              </w:r>
            </w:ins>
          </w:p>
          <w:p w14:paraId="5CBEEEE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print("\n\tlist_of_rows = " + str(list_of_rows))</w:t>
              </w:r>
            </w:ins>
          </w:p>
          <w:p w14:paraId="23DFE6F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5FAB68E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print("\n\ttable_lst = " + str(table_lst))  # temp_debugging</w:t>
              </w:r>
            </w:ins>
          </w:p>
          <w:p w14:paraId="5E11EDF0" w14:textId="4AE5490B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70E1E980" w14:textId="77777777" w:rsid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9" w:author="Bambi C" w:date="2022-08-14T20:20:00Z"/>
                <w:rFonts w:ascii="Consolas" w:hAnsi="Consolas" w:cs="Consolas"/>
                <w:iCs w:val="0"/>
                <w:color w:val="000000" w:themeColor="text1"/>
              </w:rPr>
            </w:pPr>
          </w:p>
          <w:p w14:paraId="5C9E3D4C" w14:textId="77777777" w:rsidR="00624FB4" w:rsidRPr="00FD2A64" w:rsidRDefault="00624FB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5C7C11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7B48923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2A1DF43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5A2DB5D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6A6FD1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F47FCF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1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input_task_to_remove():</w:t>
              </w:r>
            </w:ins>
          </w:p>
          <w:p w14:paraId="37C1B1D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3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the task name to be removed from the list</w:t>
              </w:r>
            </w:ins>
          </w:p>
          <w:p w14:paraId="1CD0012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2C85D80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(string) with task</w:t>
              </w:r>
            </w:ins>
          </w:p>
          <w:p w14:paraId="0BB7E3C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28A9E88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str(input("\nTask to remove?: ")).strip()</w:t>
              </w:r>
            </w:ins>
          </w:p>
          <w:p w14:paraId="194AC629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print("\n\tIO.input_task_to_remove(task) = " + task)</w:t>
              </w:r>
            </w:ins>
          </w:p>
          <w:p w14:paraId="64A0C61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06DB7CB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</w:t>
              </w:r>
            </w:ins>
          </w:p>
          <w:p w14:paraId="2D4BC8E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4F6712A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0431DC8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69DA535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3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77BB96E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299108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51B16F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3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2B4D673D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537E50B9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FEBA09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7D7BF94C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1817C6E8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6336742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3B127C5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print("\n\tUser selected: \tOption 2 - 'Remove an existing task'")</w:t>
              </w:r>
            </w:ins>
          </w:p>
          <w:p w14:paraId="4F38173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temp_debugging</w:t>
              </w:r>
            </w:ins>
          </w:p>
          <w:p w14:paraId="35DEEF5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448FF6E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1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while True:  # temp_debugging</w:t>
              </w:r>
            </w:ins>
          </w:p>
          <w:p w14:paraId="6200CFA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3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print("\n\tlist_of_rows = " + str(list_of_rows))</w:t>
              </w:r>
            </w:ins>
          </w:p>
          <w:p w14:paraId="542AB5D9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5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058F158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6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7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print("\n\ttable_lst = " + str(table_lst))  # temp_debugging</w:t>
              </w:r>
            </w:ins>
          </w:p>
          <w:p w14:paraId="5D3ACC9D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1: \t\tProcessor.input_task_to_remove")</w:t>
              </w:r>
            </w:ins>
          </w:p>
          <w:p w14:paraId="33C88FA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61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303CEE9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63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task = IO.input_task_to_remove()</w:t>
              </w:r>
            </w:ins>
          </w:p>
          <w:p w14:paraId="2C99CB4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3194ED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6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2: \t\tProcessor.remove_data_from_list()")</w:t>
              </w:r>
            </w:ins>
          </w:p>
          <w:p w14:paraId="1CF38B3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6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462FA9E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table_lst = Processor.remove_data_from_list(task=task,</w:t>
              </w:r>
            </w:ins>
          </w:p>
          <w:p w14:paraId="2D95A0E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list_of_rows=</w:t>
              </w:r>
            </w:ins>
          </w:p>
          <w:p w14:paraId="604A177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table_lst)</w:t>
              </w:r>
            </w:ins>
          </w:p>
          <w:p w14:paraId="1492A2EC" w14:textId="15739C8F" w:rsidR="00816BC4" w:rsidRPr="00BB3E5B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875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print("\n\t\\end Option 2 loop.")  # temp_debugging</w:t>
              </w:r>
            </w:ins>
          </w:p>
        </w:tc>
      </w:tr>
    </w:tbl>
    <w:p w14:paraId="3212F755" w14:textId="0E5979E2" w:rsidR="00B7734C" w:rsidDel="005A6A64" w:rsidRDefault="0091215B" w:rsidP="009E33F3">
      <w:pPr>
        <w:pStyle w:val="Caption"/>
        <w:rPr>
          <w:del w:id="1876" w:author="Bambi C" w:date="2022-08-14T19:05:00Z"/>
        </w:rPr>
      </w:pPr>
      <w:bookmarkStart w:id="1877" w:name="_Ref110361044"/>
      <w:r>
        <w:t xml:space="preserve">Figure </w:t>
      </w:r>
      <w:r w:rsidR="00DE6474">
        <w:rPr>
          <w:b w:val="0"/>
          <w:bCs w:val="0"/>
        </w:rPr>
        <w:fldChar w:fldCharType="begin"/>
      </w:r>
      <w:r w:rsidR="00DE6474">
        <w:instrText xml:space="preserve"> SEQ Figure \* ARABIC </w:instrText>
      </w:r>
      <w:r w:rsidR="00DE6474">
        <w:rPr>
          <w:b w:val="0"/>
          <w:bCs w:val="0"/>
        </w:rPr>
        <w:fldChar w:fldCharType="separate"/>
      </w:r>
      <w:r w:rsidR="003B010A">
        <w:rPr>
          <w:noProof/>
        </w:rPr>
        <w:t>15</w:t>
      </w:r>
      <w:r w:rsidR="00DE6474">
        <w:rPr>
          <w:b w:val="0"/>
          <w:bCs w:val="0"/>
          <w:noProof/>
        </w:rPr>
        <w:fldChar w:fldCharType="end"/>
      </w:r>
      <w:bookmarkEnd w:id="1877"/>
      <w:r>
        <w:t>. Source code to write list table data to text file and quit the program</w:t>
      </w:r>
    </w:p>
    <w:p w14:paraId="65BE39EC" w14:textId="1BC19167" w:rsidR="0050052F" w:rsidDel="00955940" w:rsidRDefault="00530A33" w:rsidP="00BA272F">
      <w:pPr>
        <w:shd w:val="clear" w:color="auto" w:fill="FFFF00"/>
        <w:rPr>
          <w:del w:id="1878" w:author="Bambi C" w:date="2022-08-14T19:03:00Z"/>
        </w:rPr>
      </w:pPr>
      <w:del w:id="1879" w:author="Bambi C" w:date="2022-08-14T19:05:00Z">
        <w:r w:rsidDel="005A6A64">
          <w:delText>From the user’s perspective, the mechanics of this function are nearly identical to Assignment04</w:delText>
        </w:r>
        <w:r w:rsidR="00CB71A5" w:rsidDel="005A6A64">
          <w:delText xml:space="preserve"> </w:delText>
        </w:r>
        <w:r w:rsidDel="005A6A64">
          <w:delText>(</w:delText>
        </w:r>
        <w:r w:rsidR="00903E18" w:rsidRPr="00903E18" w:rsidDel="005A6A64">
          <w:fldChar w:fldCharType="begin"/>
        </w:r>
        <w:r w:rsidR="00903E18" w:rsidRPr="00903E18" w:rsidDel="005A6A64">
          <w:delInstrText xml:space="preserve"> REF _Ref110360043 \h </w:delInstrText>
        </w:r>
        <w:r w:rsidR="007068B3" w:rsidDel="005A6A64">
          <w:delInstrText xml:space="preserve"> \* MERGEFORMAT </w:delInstrText>
        </w:r>
        <w:r w:rsidR="00903E18" w:rsidRPr="00903E18" w:rsidDel="005A6A64">
          <w:fldChar w:fldCharType="separate"/>
        </w:r>
        <w:r w:rsidR="00903E18" w:rsidRPr="00903E18" w:rsidDel="005A6A64">
          <w:delText>Figure 14</w:delText>
        </w:r>
        <w:r w:rsidR="00903E18" w:rsidRPr="00903E18" w:rsidDel="005A6A64">
          <w:fldChar w:fldCharType="end"/>
        </w:r>
        <w:r w:rsidDel="005A6A64">
          <w:delText>).</w:delText>
        </w:r>
        <w:r w:rsidR="00CB71A5" w:rsidDel="005A6A64">
          <w:delText xml:space="preserve"> The prompt </w:delText>
        </w:r>
        <w:r w:rsidR="005515EF" w:rsidDel="005A6A64">
          <w:delText xml:space="preserve">for the user to input </w:delText>
        </w:r>
        <w:r w:rsidR="00CB71A5" w:rsidDel="005A6A64">
          <w:delText>Household Item is replaced with Task and</w:delText>
        </w:r>
        <w:r w:rsidR="00EF0B93" w:rsidDel="005A6A64">
          <w:delText xml:space="preserve"> the </w:delText>
        </w:r>
        <w:r w:rsidR="005515EF" w:rsidDel="005A6A64">
          <w:delText>prompt to input</w:delText>
        </w:r>
        <w:r w:rsidR="00CB71A5" w:rsidDel="005A6A64">
          <w:delText xml:space="preserve"> Estimated Value </w:delText>
        </w:r>
        <w:r w:rsidR="00DB3830" w:rsidDel="005A6A64">
          <w:delText>is replaced with Priority.</w:delText>
        </w:r>
      </w:del>
    </w:p>
    <w:p w14:paraId="58DCE794" w14:textId="6F5D0294" w:rsidR="008E6F01" w:rsidDel="00C24BB3" w:rsidRDefault="008E6F01" w:rsidP="00BA272F">
      <w:pPr>
        <w:keepNext/>
        <w:rPr>
          <w:del w:id="1880" w:author="Bambi C" w:date="2022-08-14T12:04:00Z"/>
        </w:rPr>
      </w:pPr>
    </w:p>
    <w:p w14:paraId="642D482D" w14:textId="491B4A12" w:rsidR="0050052F" w:rsidRPr="0050052F" w:rsidDel="00C24BB3" w:rsidRDefault="008E6F01" w:rsidP="008E6F01">
      <w:pPr>
        <w:pStyle w:val="Caption"/>
        <w:rPr>
          <w:del w:id="1881" w:author="Bambi C" w:date="2022-08-14T12:04:00Z"/>
        </w:rPr>
      </w:pPr>
      <w:del w:id="1882" w:author="Bambi C" w:date="2022-08-14T12:04:00Z">
        <w:r w:rsidDel="00C24BB3">
          <w:delText xml:space="preserve">Figure </w:delText>
        </w:r>
        <w:r w:rsidR="00DE6474" w:rsidDel="00C24BB3">
          <w:rPr>
            <w:b w:val="0"/>
            <w:bCs w:val="0"/>
          </w:rPr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rPr>
            <w:b w:val="0"/>
            <w:bCs w:val="0"/>
          </w:rPr>
          <w:fldChar w:fldCharType="separate"/>
        </w:r>
        <w:r w:rsidDel="00C24BB3">
          <w:rPr>
            <w:noProof/>
          </w:rPr>
          <w:delText>16</w:delText>
        </w:r>
        <w:r w:rsidR="00DE6474" w:rsidDel="00C24BB3">
          <w:rPr>
            <w:b w:val="0"/>
            <w:bCs w:val="0"/>
            <w:noProof/>
          </w:rPr>
          <w:fldChar w:fldCharType="end"/>
        </w:r>
        <w:r w:rsidDel="00C24BB3">
          <w:delText>. Screen capture of user adding data</w:delText>
        </w:r>
      </w:del>
    </w:p>
    <w:p w14:paraId="265C000B" w14:textId="0043DDE4" w:rsidR="00D81B5B" w:rsidDel="00C24BB3" w:rsidRDefault="005561E7" w:rsidP="00BA272F">
      <w:pPr>
        <w:shd w:val="clear" w:color="auto" w:fill="FFFF00"/>
        <w:rPr>
          <w:del w:id="1883" w:author="Bambi C" w:date="2022-08-14T12:04:00Z"/>
        </w:rPr>
      </w:pPr>
      <w:del w:id="1884" w:author="Bambi C" w:date="2022-08-14T19:03:00Z">
        <w:r w:rsidRPr="00BA272F" w:rsidDel="00955940">
          <w:delText xml:space="preserve">The user can enter “M” or “m” into </w:delText>
        </w:r>
        <w:r w:rsidR="00D81B5B" w:rsidRPr="00BA272F" w:rsidDel="00955940">
          <w:delText>either prompt to return to the menu</w:delText>
        </w:r>
        <w:r w:rsidR="00D55DDA" w:rsidDel="00955940">
          <w:delText xml:space="preserve"> (</w:delText>
        </w:r>
        <w:r w:rsidR="00D55DDA" w:rsidDel="00955940">
          <w:fldChar w:fldCharType="begin"/>
        </w:r>
        <w:r w:rsidR="00D55DDA" w:rsidDel="00955940">
          <w:delInstrText xml:space="preserve"> REF _Ref111009195 \h </w:delInstrText>
        </w:r>
        <w:r w:rsidR="00D55DDA" w:rsidDel="00955940">
          <w:fldChar w:fldCharType="separate"/>
        </w:r>
        <w:r w:rsidR="00D55DDA" w:rsidDel="00955940">
          <w:delText xml:space="preserve">Figure </w:delText>
        </w:r>
        <w:r w:rsidR="00D55DDA" w:rsidDel="00955940">
          <w:rPr>
            <w:noProof/>
          </w:rPr>
          <w:delText>17</w:delText>
        </w:r>
        <w:r w:rsidR="00D55DDA" w:rsidDel="00955940">
          <w:fldChar w:fldCharType="end"/>
        </w:r>
        <w:r w:rsidR="00D55DDA" w:rsidDel="00955940">
          <w:delText>)</w:delText>
        </w:r>
        <w:r w:rsidR="00D81B5B" w:rsidRPr="00BA272F" w:rsidDel="00955940">
          <w:delText>.</w:delText>
        </w:r>
      </w:del>
    </w:p>
    <w:p w14:paraId="245BF14B" w14:textId="029D86D4" w:rsidR="008E6F01" w:rsidRDefault="008E6F01">
      <w:pPr>
        <w:pStyle w:val="Caption"/>
        <w:pPrChange w:id="1885" w:author="Bambi C" w:date="2022-08-14T19:05:00Z">
          <w:pPr>
            <w:keepNext/>
          </w:pPr>
        </w:pPrChange>
      </w:pPr>
    </w:p>
    <w:p w14:paraId="4BAB8DC9" w14:textId="282A44EC" w:rsidR="00F742CE" w:rsidDel="00C24BB3" w:rsidRDefault="008E6F01" w:rsidP="00BA272F">
      <w:pPr>
        <w:pStyle w:val="Caption"/>
        <w:rPr>
          <w:del w:id="1886" w:author="Bambi C" w:date="2022-08-14T12:04:00Z"/>
        </w:rPr>
      </w:pPr>
      <w:bookmarkStart w:id="1887" w:name="_Ref111009195"/>
      <w:del w:id="1888" w:author="Bambi C" w:date="2022-08-14T12:04:00Z">
        <w:r w:rsidDel="00C24BB3">
          <w:delText xml:space="preserve">Figure </w:delText>
        </w:r>
        <w:r w:rsidR="00DE6474" w:rsidDel="00C24BB3">
          <w:rPr>
            <w:b w:val="0"/>
            <w:bCs w:val="0"/>
          </w:rPr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rPr>
            <w:b w:val="0"/>
            <w:bCs w:val="0"/>
          </w:rPr>
          <w:fldChar w:fldCharType="separate"/>
        </w:r>
        <w:r w:rsidDel="00C24BB3">
          <w:rPr>
            <w:noProof/>
          </w:rPr>
          <w:delText>17</w:delText>
        </w:r>
        <w:r w:rsidR="00DE6474" w:rsidDel="00C24BB3">
          <w:rPr>
            <w:b w:val="0"/>
            <w:bCs w:val="0"/>
            <w:noProof/>
          </w:rPr>
          <w:fldChar w:fldCharType="end"/>
        </w:r>
        <w:bookmarkEnd w:id="1887"/>
        <w:r w:rsidDel="00C24BB3">
          <w:delText>. Screen capture of user returning to menu from option 1</w:delText>
        </w:r>
      </w:del>
    </w:p>
    <w:p w14:paraId="151E2176" w14:textId="652B02B6" w:rsidR="002E4688" w:rsidRDefault="002E4688" w:rsidP="002E4688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2EACFA1D" w14:textId="7B6A4988" w:rsidR="000F160E" w:rsidRPr="00E67DD3" w:rsidRDefault="00EB6819" w:rsidP="00EB6819">
      <w:pPr>
        <w:pStyle w:val="Heading4"/>
      </w:pPr>
      <w:bookmarkStart w:id="1889" w:name="_Toc111401793"/>
      <w:ins w:id="1890" w:author="Bambi C" w:date="2022-08-14T13:59:00Z">
        <w:r w:rsidRPr="00EB6819">
          <w:t>Menu option 3 – Save data to file</w:t>
        </w:r>
      </w:ins>
      <w:bookmarkEnd w:id="1889"/>
    </w:p>
    <w:p w14:paraId="09E92AE3" w14:textId="3D0BBE98" w:rsidR="00037B5C" w:rsidRDefault="00037B5C" w:rsidP="00037B5C">
      <w:pPr>
        <w:rPr>
          <w:ins w:id="1891" w:author="Bambi C" w:date="2022-08-14T19:11:00Z"/>
          <w:i/>
          <w:iCs w:val="0"/>
        </w:rPr>
      </w:pPr>
      <w:r w:rsidRPr="000105A7">
        <w:rPr>
          <w:i/>
          <w:iCs w:val="0"/>
        </w:rPr>
        <w:t xml:space="preserve">Requirement </w:t>
      </w:r>
      <w:ins w:id="1892" w:author="Bambi C" w:date="2022-08-14T14:07:00Z">
        <w:r w:rsidR="00221227" w:rsidRPr="000105A7">
          <w:rPr>
            <w:i/>
            <w:iCs w:val="0"/>
          </w:rPr>
          <w:t>6</w:t>
        </w:r>
      </w:ins>
      <w:del w:id="1893" w:author="Bambi C" w:date="2022-08-14T14:07:00Z">
        <w:r w:rsidRPr="000105A7" w:rsidDel="00221227">
          <w:rPr>
            <w:i/>
            <w:iCs w:val="0"/>
          </w:rPr>
          <w:delText>5</w:delText>
        </w:r>
      </w:del>
      <w:r w:rsidRPr="000105A7">
        <w:rPr>
          <w:i/>
          <w:iCs w:val="0"/>
        </w:rPr>
        <w:t xml:space="preserve">: </w:t>
      </w:r>
      <w:ins w:id="1894" w:author="Bambi C" w:date="2022-08-14T14:07:00Z">
        <w:r w:rsidR="00221227" w:rsidRPr="000105A7">
          <w:rPr>
            <w:i/>
            <w:iCs w:val="0"/>
            <w:rPrChange w:id="1895" w:author="Bambi C" w:date="2022-08-14T19:04:00Z">
              <w:rPr/>
            </w:rPrChange>
          </w:rPr>
          <w:t xml:space="preserve">Process user’s menu choice (Step 4) – </w:t>
        </w:r>
      </w:ins>
      <w:ins w:id="1896" w:author="Bambi C" w:date="2022-08-14T14:08:00Z">
        <w:r w:rsidR="00221227" w:rsidRPr="000105A7">
          <w:rPr>
            <w:i/>
            <w:iCs w:val="0"/>
            <w:rPrChange w:id="1897" w:author="Bambi C" w:date="2022-08-14T19:04:00Z">
              <w:rPr/>
            </w:rPrChange>
          </w:rPr>
          <w:t>Save data to file</w:t>
        </w:r>
      </w:ins>
      <w:ins w:id="1898" w:author="Bambi C" w:date="2022-08-14T14:07:00Z">
        <w:r w:rsidR="00221227" w:rsidRPr="000105A7">
          <w:rPr>
            <w:i/>
            <w:iCs w:val="0"/>
            <w:rPrChange w:id="1899" w:author="Bambi C" w:date="2022-08-14T19:04:00Z">
              <w:rPr/>
            </w:rPrChange>
          </w:rPr>
          <w:t xml:space="preserve"> (Menu option </w:t>
        </w:r>
      </w:ins>
      <w:ins w:id="1900" w:author="Bambi C" w:date="2022-08-14T14:08:00Z">
        <w:r w:rsidR="00221227" w:rsidRPr="000105A7">
          <w:rPr>
            <w:i/>
            <w:iCs w:val="0"/>
            <w:rPrChange w:id="1901" w:author="Bambi C" w:date="2022-08-14T19:04:00Z">
              <w:rPr/>
            </w:rPrChange>
          </w:rPr>
          <w:t>3</w:t>
        </w:r>
      </w:ins>
      <w:ins w:id="1902" w:author="Bambi C" w:date="2022-08-14T14:07:00Z">
        <w:r w:rsidR="00221227" w:rsidRPr="000105A7">
          <w:rPr>
            <w:i/>
            <w:iCs w:val="0"/>
            <w:rPrChange w:id="1903" w:author="Bambi C" w:date="2022-08-14T19:04:00Z">
              <w:rPr/>
            </w:rPrChange>
          </w:rPr>
          <w:t>)</w:t>
        </w:r>
      </w:ins>
    </w:p>
    <w:p w14:paraId="2EF1C708" w14:textId="5762EC52" w:rsidR="00477A6E" w:rsidRPr="000105A7" w:rsidRDefault="00477A6E" w:rsidP="00037B5C">
      <w:pPr>
        <w:rPr>
          <w:i/>
          <w:iCs w:val="0"/>
        </w:rPr>
      </w:pPr>
      <w:ins w:id="1904" w:author="Bambi C" w:date="2022-08-14T19:11:00Z">
        <w:r>
          <w:rPr>
            <w:i/>
            <w:iCs w:val="0"/>
          </w:rPr>
          <w:t xml:space="preserve">Module: </w:t>
        </w:r>
      </w:ins>
      <w:ins w:id="1905" w:author="Bambi C" w:date="2022-08-14T19:12:00Z">
        <w:r w:rsidR="00164C2B">
          <w:rPr>
            <w:i/>
            <w:iCs w:val="0"/>
          </w:rPr>
          <w:t>write.py</w:t>
        </w:r>
      </w:ins>
    </w:p>
    <w:p w14:paraId="0384395D" w14:textId="4472D1B6" w:rsidR="001E4426" w:rsidRPr="001E4426" w:rsidRDefault="004C50AF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Fonts w:cstheme="minorHAnsi"/>
          <w:iCs w:val="0"/>
          <w:color w:val="000000" w:themeColor="text1"/>
          <w:rPrChange w:id="1906" w:author="Bambi C" w:date="2022-08-14T19:53:00Z">
            <w:rPr>
              <w:rFonts w:cstheme="minorHAnsi"/>
            </w:rPr>
          </w:rPrChange>
        </w:rPr>
        <w:pPrChange w:id="1907" w:author="Bambi C" w:date="2022-08-14T19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1908" w:author="Bambi C" w:date="2022-08-14T19:35:00Z">
        <w:r>
          <w:t>For this module to</w:t>
        </w:r>
      </w:ins>
      <w:ins w:id="1909" w:author="Bambi C" w:date="2022-08-14T19:36:00Z">
        <w:r w:rsidR="00F25F12">
          <w:t xml:space="preserve"> function without opening a data, I hardcoded simulated values </w:t>
        </w:r>
      </w:ins>
      <w:ins w:id="1910" w:author="Bambi C" w:date="2022-08-14T19:47:00Z">
        <w:r w:rsidR="00E933CC">
          <w:t xml:space="preserve">(task and priority) </w:t>
        </w:r>
      </w:ins>
      <w:ins w:id="1911" w:author="Bambi C" w:date="2022-08-14T19:36:00Z">
        <w:r w:rsidR="00C22B01">
          <w:t xml:space="preserve">for the list </w:t>
        </w:r>
        <w:r w:rsidR="00C22B01" w:rsidRPr="00250DE3">
          <w:rPr>
            <w:rFonts w:ascii="Consolas" w:hAnsi="Consolas" w:cs="Consolas"/>
            <w:iCs w:val="0"/>
            <w:color w:val="000000" w:themeColor="text1"/>
          </w:rPr>
          <w:t>table_lst</w:t>
        </w:r>
        <w:r w:rsidR="00C22B01">
          <w:t xml:space="preserve"> </w:t>
        </w:r>
      </w:ins>
      <w:del w:id="1912" w:author="Bambi C" w:date="2022-08-14T19:35:00Z">
        <w:r w:rsidR="000C0735" w:rsidDel="004C50AF">
          <w:delText xml:space="preserve">Rather than limiting the user </w:delText>
        </w:r>
        <w:r w:rsidR="005E58B3" w:rsidDel="004C50AF">
          <w:delText>to</w:delText>
        </w:r>
        <w:r w:rsidR="000C0735" w:rsidDel="004C50AF">
          <w:delText xml:space="preserve"> only removing “new</w:delText>
        </w:r>
        <w:r w:rsidR="00AB4491" w:rsidDel="004C50AF">
          <w:delText xml:space="preserve"> item”, I decided to enable the user to remove</w:delText>
        </w:r>
        <w:r w:rsidR="005E58B3" w:rsidDel="004C50AF">
          <w:delText xml:space="preserve"> data that </w:delText>
        </w:r>
        <w:r w:rsidR="0019299B" w:rsidDel="004C50AF">
          <w:delText xml:space="preserve">was already stored in the data file </w:delText>
        </w:r>
        <w:r w:rsidR="00BC6219" w:rsidDel="004C50AF">
          <w:delText xml:space="preserve">(Section </w:delText>
        </w:r>
        <w:r w:rsidR="00BC6219" w:rsidDel="004C50AF">
          <w:fldChar w:fldCharType="begin"/>
        </w:r>
        <w:r w:rsidR="00BC6219" w:rsidDel="004C50AF">
          <w:delInstrText xml:space="preserve"> REF _Ref110947213 \r \h </w:delInstrText>
        </w:r>
        <w:r w:rsidR="005B74F5" w:rsidDel="004C50AF">
          <w:delInstrText xml:space="preserve"> \* MERGEFORMAT </w:delInstrText>
        </w:r>
        <w:r w:rsidR="00BC6219" w:rsidDel="004C50AF">
          <w:fldChar w:fldCharType="separate"/>
        </w:r>
        <w:r w:rsidR="00BC6219" w:rsidDel="004C50AF">
          <w:delText>4.2.2.3</w:delText>
        </w:r>
        <w:r w:rsidR="00BC6219" w:rsidDel="004C50AF">
          <w:fldChar w:fldCharType="end"/>
        </w:r>
        <w:r w:rsidR="00BC6219" w:rsidDel="004C50AF">
          <w:delText xml:space="preserve">) </w:delText>
        </w:r>
        <w:r w:rsidR="0019299B" w:rsidDel="004C50AF">
          <w:delText>as well as any new data they had entered</w:delText>
        </w:r>
        <w:r w:rsidR="00D42DCE" w:rsidDel="004C50AF">
          <w:delText xml:space="preserve"> (Section </w:delText>
        </w:r>
        <w:r w:rsidR="00BC6219" w:rsidDel="004C50AF">
          <w:fldChar w:fldCharType="begin"/>
        </w:r>
        <w:r w:rsidR="00BC6219" w:rsidDel="004C50AF">
          <w:delInstrText xml:space="preserve"> REF _Ref110947193 \r \h </w:delInstrText>
        </w:r>
        <w:r w:rsidR="005B74F5" w:rsidDel="004C50AF">
          <w:delInstrText xml:space="preserve"> \* MERGEFORMAT </w:delInstrText>
        </w:r>
        <w:r w:rsidR="00BC6219" w:rsidDel="004C50AF">
          <w:fldChar w:fldCharType="separate"/>
        </w:r>
        <w:r w:rsidR="00BC6219" w:rsidDel="004C50AF">
          <w:delText>4.2.2.4</w:delText>
        </w:r>
        <w:r w:rsidR="00BC6219" w:rsidDel="004C50AF">
          <w:fldChar w:fldCharType="end"/>
        </w:r>
        <w:r w:rsidR="00D42DCE" w:rsidDel="004C50AF">
          <w:delText>)</w:delText>
        </w:r>
        <w:r w:rsidR="00AB4491" w:rsidDel="004C50AF">
          <w:delText xml:space="preserve">. </w:delText>
        </w:r>
        <w:r w:rsidR="002E2338" w:rsidDel="004C50AF">
          <w:delText xml:space="preserve">If I wanted to limit the user to removing only new items, then I would have created another list table </w:delText>
        </w:r>
        <w:r w:rsidR="0079701E" w:rsidDel="004C50AF">
          <w:delText xml:space="preserve">for new items (e.g., </w:delText>
        </w:r>
        <w:r w:rsidR="0079701E" w:rsidRPr="00EB7A0A" w:rsidDel="004C50AF">
          <w:rPr>
            <w:rFonts w:ascii="Consolas" w:hAnsi="Consolas" w:cs="Consolas"/>
            <w:iCs w:val="0"/>
            <w:color w:val="000000" w:themeColor="text1"/>
          </w:rPr>
          <w:delText>lstTable</w:delText>
        </w:r>
        <w:r w:rsidR="0079701E" w:rsidDel="004C50AF">
          <w:rPr>
            <w:rFonts w:ascii="Consolas" w:hAnsi="Consolas" w:cs="Consolas"/>
            <w:iCs w:val="0"/>
            <w:color w:val="000000" w:themeColor="text1"/>
          </w:rPr>
          <w:delText>New</w:delText>
        </w:r>
        <w:r w:rsidR="0079701E" w:rsidRPr="00BA272F" w:rsidDel="004C50AF">
          <w:rPr>
            <w:rFonts w:cstheme="minorHAnsi"/>
            <w:iCs w:val="0"/>
            <w:color w:val="000000" w:themeColor="text1"/>
          </w:rPr>
          <w:delText>)</w:delText>
        </w:r>
        <w:r w:rsidR="00AD2E4C" w:rsidDel="004C50AF">
          <w:rPr>
            <w:rFonts w:cstheme="minorHAnsi"/>
            <w:iCs w:val="0"/>
            <w:color w:val="000000" w:themeColor="text1"/>
          </w:rPr>
          <w:delText xml:space="preserve">, then when saving data, I would </w:delText>
        </w:r>
        <w:r w:rsidR="00CB5B5E" w:rsidDel="004C50AF">
          <w:rPr>
            <w:rFonts w:cstheme="minorHAnsi"/>
            <w:iCs w:val="0"/>
            <w:color w:val="000000" w:themeColor="text1"/>
          </w:rPr>
          <w:delText>open the data file in “append mode”</w:delText>
        </w:r>
        <w:r w:rsidR="00AE67E0" w:rsidDel="004C50AF">
          <w:rPr>
            <w:rFonts w:cstheme="minorHAnsi"/>
            <w:iCs w:val="0"/>
            <w:color w:val="000000" w:themeColor="text1"/>
          </w:rPr>
          <w:delText xml:space="preserve">, </w:delText>
        </w:r>
        <w:r w:rsidR="00AE67E0" w:rsidRPr="00BA272F" w:rsidDel="004C50AF">
          <w:rPr>
            <w:rFonts w:ascii="Consolas" w:hAnsi="Consolas" w:cs="Consolas"/>
            <w:iCs w:val="0"/>
            <w:color w:val="000000" w:themeColor="text1"/>
          </w:rPr>
          <w:delText>open(“ToDoList.txt”, “a”)</w:delText>
        </w:r>
        <w:r w:rsidR="00CB5B5E" w:rsidDel="004C50AF">
          <w:rPr>
            <w:rFonts w:cstheme="minorHAnsi"/>
            <w:iCs w:val="0"/>
            <w:color w:val="000000" w:themeColor="text1"/>
          </w:rPr>
          <w:delText>.</w:delText>
        </w:r>
        <w:r w:rsidR="003B1388" w:rsidDel="004C50AF">
          <w:rPr>
            <w:rFonts w:cstheme="minorHAnsi"/>
            <w:iCs w:val="0"/>
            <w:color w:val="000000" w:themeColor="text1"/>
          </w:rPr>
          <w:delText xml:space="preserve"> Additionally, I included the same code for displaying the data </w:delText>
        </w:r>
        <w:r w:rsidR="00660B8F" w:rsidDel="004C50AF">
          <w:rPr>
            <w:rFonts w:cstheme="minorHAnsi"/>
            <w:iCs w:val="0"/>
            <w:color w:val="000000" w:themeColor="text1"/>
          </w:rPr>
          <w:delText>to improve “ease of use” of this function</w:delText>
        </w:r>
      </w:del>
      <w:del w:id="1913" w:author="Bambi C" w:date="2022-08-14T19:36:00Z">
        <w:r w:rsidR="00660B8F" w:rsidDel="00C22B01">
          <w:rPr>
            <w:rFonts w:cstheme="minorHAnsi"/>
            <w:iCs w:val="0"/>
            <w:color w:val="000000" w:themeColor="text1"/>
          </w:rPr>
          <w:delText xml:space="preserve"> </w:delText>
        </w:r>
      </w:del>
      <w:r w:rsidR="00660B8F">
        <w:rPr>
          <w:rFonts w:cstheme="minorHAnsi"/>
          <w:iCs w:val="0"/>
          <w:color w:val="000000" w:themeColor="text1"/>
        </w:rPr>
        <w:t>(</w:t>
      </w:r>
      <w:r w:rsidR="00A15748">
        <w:rPr>
          <w:rFonts w:cstheme="minorHAnsi"/>
          <w:iCs w:val="0"/>
          <w:color w:val="000000" w:themeColor="text1"/>
        </w:rPr>
        <w:fldChar w:fldCharType="begin"/>
      </w:r>
      <w:r w:rsidR="00A15748">
        <w:rPr>
          <w:rFonts w:cstheme="minorHAnsi"/>
          <w:iCs w:val="0"/>
          <w:color w:val="000000" w:themeColor="text1"/>
        </w:rPr>
        <w:instrText xml:space="preserve"> REF _Ref110947696 \h </w:instrText>
      </w:r>
      <w:r w:rsidR="005B74F5">
        <w:rPr>
          <w:rFonts w:cstheme="minorHAnsi"/>
          <w:iCs w:val="0"/>
          <w:color w:val="000000" w:themeColor="text1"/>
        </w:rPr>
        <w:instrText xml:space="preserve"> \* MERGEFORMAT </w:instrText>
      </w:r>
      <w:r w:rsidR="00A15748">
        <w:rPr>
          <w:rFonts w:cstheme="minorHAnsi"/>
          <w:iCs w:val="0"/>
          <w:color w:val="000000" w:themeColor="text1"/>
        </w:rPr>
      </w:r>
      <w:r w:rsidR="00A15748">
        <w:rPr>
          <w:rFonts w:cstheme="minorHAnsi"/>
          <w:iCs w:val="0"/>
          <w:color w:val="000000" w:themeColor="text1"/>
        </w:rPr>
        <w:fldChar w:fldCharType="separate"/>
      </w:r>
      <w:ins w:id="1914" w:author="Bambi C" w:date="2022-08-14T19:03:00Z">
        <w:r w:rsidR="00955940">
          <w:t xml:space="preserve">Figure </w:t>
        </w:r>
        <w:r w:rsidR="00955940">
          <w:rPr>
            <w:noProof/>
          </w:rPr>
          <w:t>16</w:t>
        </w:r>
      </w:ins>
      <w:del w:id="1915" w:author="Bambi C" w:date="2022-08-14T19:03:00Z">
        <w:r w:rsidR="00A15748" w:rsidDel="00955940">
          <w:delText xml:space="preserve">Figure </w:delText>
        </w:r>
        <w:r w:rsidR="00A15748" w:rsidDel="00955940">
          <w:rPr>
            <w:noProof/>
          </w:rPr>
          <w:delText>18</w:delText>
        </w:r>
      </w:del>
      <w:r w:rsidR="00A15748">
        <w:rPr>
          <w:rFonts w:cstheme="minorHAnsi"/>
          <w:iCs w:val="0"/>
          <w:color w:val="000000" w:themeColor="text1"/>
        </w:rPr>
        <w:fldChar w:fldCharType="end"/>
      </w:r>
      <w:r w:rsidR="00660B8F">
        <w:rPr>
          <w:rFonts w:cstheme="minorHAnsi"/>
          <w:iCs w:val="0"/>
          <w:color w:val="000000" w:themeColor="text1"/>
        </w:rPr>
        <w:t>).</w:t>
      </w:r>
      <w:r w:rsidR="00C22396">
        <w:rPr>
          <w:rFonts w:cstheme="minorHAnsi"/>
          <w:iCs w:val="0"/>
          <w:color w:val="000000" w:themeColor="text1"/>
        </w:rPr>
        <w:t xml:space="preserve"> </w:t>
      </w:r>
      <w:ins w:id="1916" w:author="Bambi C" w:date="2022-08-14T19:48:00Z">
        <w:r w:rsidR="00E933CC">
          <w:rPr>
            <w:rFonts w:cstheme="minorHAnsi"/>
            <w:iCs w:val="0"/>
            <w:color w:val="000000" w:themeColor="text1"/>
          </w:rPr>
          <w:t>When this function is called, it “copies” the values from the list</w:t>
        </w:r>
      </w:ins>
      <w:ins w:id="1917" w:author="Bambi C" w:date="2022-08-14T19:49:00Z">
        <w:r w:rsidR="00330E14">
          <w:rPr>
            <w:rFonts w:cstheme="minorHAnsi"/>
            <w:iCs w:val="0"/>
            <w:color w:val="000000" w:themeColor="text1"/>
          </w:rPr>
          <w:t xml:space="preserve"> </w:t>
        </w:r>
        <w:r w:rsidR="00330E14" w:rsidRPr="00E933CC">
          <w:rPr>
            <w:rFonts w:ascii="Consolas" w:hAnsi="Consolas" w:cs="Consolas"/>
            <w:iCs w:val="0"/>
            <w:color w:val="000000" w:themeColor="text1"/>
          </w:rPr>
          <w:t>table_lst</w:t>
        </w:r>
        <w:r w:rsidR="00330E14">
          <w:rPr>
            <w:rFonts w:cstheme="minorHAnsi"/>
            <w:iCs w:val="0"/>
            <w:color w:val="000000" w:themeColor="text1"/>
          </w:rPr>
          <w:t xml:space="preserve"> </w:t>
        </w:r>
      </w:ins>
      <w:ins w:id="1918" w:author="Bambi C" w:date="2022-08-14T19:48:00Z">
        <w:r w:rsidR="00E933CC">
          <w:rPr>
            <w:rFonts w:cstheme="minorHAnsi"/>
            <w:iCs w:val="0"/>
            <w:color w:val="000000" w:themeColor="text1"/>
          </w:rPr>
          <w:t>to the list</w:t>
        </w:r>
      </w:ins>
      <w:ins w:id="1919" w:author="Bambi C" w:date="2022-08-14T19:49:00Z">
        <w:r w:rsidR="00330E14">
          <w:rPr>
            <w:rFonts w:cstheme="minorHAnsi"/>
            <w:iCs w:val="0"/>
            <w:color w:val="000000" w:themeColor="text1"/>
          </w:rPr>
          <w:t xml:space="preserve"> </w:t>
        </w:r>
        <w:r w:rsidR="00330E14" w:rsidRPr="00E933CC">
          <w:rPr>
            <w:rFonts w:ascii="Consolas" w:hAnsi="Consolas" w:cs="Consolas"/>
            <w:iCs w:val="0"/>
            <w:color w:val="000000" w:themeColor="text1"/>
          </w:rPr>
          <w:t>list_of_rows</w:t>
        </w:r>
      </w:ins>
      <w:ins w:id="1920" w:author="Bambi C" w:date="2022-08-14T19:48:00Z">
        <w:r w:rsidR="00DB6708">
          <w:rPr>
            <w:rFonts w:cstheme="minorHAnsi"/>
            <w:iCs w:val="0"/>
            <w:color w:val="000000" w:themeColor="text1"/>
          </w:rPr>
          <w:t xml:space="preserve">. The list </w:t>
        </w:r>
      </w:ins>
      <w:ins w:id="1921" w:author="Bambi C" w:date="2022-08-14T19:50:00Z">
        <w:r w:rsidR="00330E14" w:rsidRPr="00E933CC">
          <w:rPr>
            <w:rFonts w:ascii="Consolas" w:hAnsi="Consolas" w:cs="Consolas"/>
            <w:iCs w:val="0"/>
            <w:color w:val="000000" w:themeColor="text1"/>
          </w:rPr>
          <w:t>list_of_rows</w:t>
        </w:r>
        <w:r w:rsidR="00330E14">
          <w:rPr>
            <w:rFonts w:cstheme="minorHAnsi"/>
            <w:iCs w:val="0"/>
            <w:color w:val="000000" w:themeColor="text1"/>
          </w:rPr>
          <w:t xml:space="preserve"> </w:t>
        </w:r>
      </w:ins>
      <w:ins w:id="1922" w:author="Bambi C" w:date="2022-08-14T19:48:00Z">
        <w:r w:rsidR="00DB6708">
          <w:rPr>
            <w:rFonts w:cstheme="minorHAnsi"/>
            <w:iCs w:val="0"/>
            <w:color w:val="000000" w:themeColor="text1"/>
          </w:rPr>
          <w:t xml:space="preserve">only </w:t>
        </w:r>
        <w:r w:rsidR="00330E14">
          <w:rPr>
            <w:rFonts w:cstheme="minorHAnsi"/>
            <w:iCs w:val="0"/>
            <w:color w:val="000000" w:themeColor="text1"/>
          </w:rPr>
          <w:t>contains da</w:t>
        </w:r>
      </w:ins>
      <w:ins w:id="1923" w:author="Bambi C" w:date="2022-08-14T19:49:00Z">
        <w:r w:rsidR="00330E14">
          <w:rPr>
            <w:rFonts w:cstheme="minorHAnsi"/>
            <w:iCs w:val="0"/>
            <w:color w:val="000000" w:themeColor="text1"/>
          </w:rPr>
          <w:t>ta inside of the function</w:t>
        </w:r>
      </w:ins>
      <w:ins w:id="1924" w:author="Bambi C" w:date="2022-08-14T19:52:00Z">
        <w:r w:rsidR="001E4426">
          <w:rPr>
            <w:rFonts w:cstheme="minorHAnsi"/>
            <w:iCs w:val="0"/>
            <w:color w:val="000000" w:themeColor="text1"/>
          </w:rPr>
          <w:t>, at the global le</w:t>
        </w:r>
      </w:ins>
      <w:ins w:id="1925" w:author="Bambi C" w:date="2022-08-14T19:53:00Z">
        <w:r w:rsidR="001E4426">
          <w:rPr>
            <w:rFonts w:cstheme="minorHAnsi"/>
            <w:iCs w:val="0"/>
            <w:color w:val="000000" w:themeColor="text1"/>
          </w:rPr>
          <w:t xml:space="preserve">vel, it is empty: </w:t>
        </w:r>
        <w:r w:rsidR="001E4426" w:rsidRPr="00E933CC">
          <w:rPr>
            <w:rFonts w:ascii="Consolas" w:hAnsi="Consolas" w:cs="Consolas"/>
            <w:iCs w:val="0"/>
            <w:color w:val="000000" w:themeColor="text1"/>
          </w:rPr>
          <w:t>list_of_rows</w:t>
        </w:r>
        <w:r w:rsidR="001E4426">
          <w:rPr>
            <w:rFonts w:ascii="Consolas" w:hAnsi="Consolas" w:cs="Consolas"/>
            <w:iCs w:val="0"/>
            <w:color w:val="000000" w:themeColor="text1"/>
          </w:rPr>
          <w:t xml:space="preserve"> = []</w:t>
        </w:r>
      </w:ins>
      <w:ins w:id="1926" w:author="Bambi C" w:date="2022-08-14T19:49:00Z">
        <w:r w:rsidR="00330E14">
          <w:rPr>
            <w:rFonts w:cstheme="minorHAnsi"/>
            <w:iCs w:val="0"/>
            <w:color w:val="000000" w:themeColor="text1"/>
          </w:rPr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037B5C" w:rsidRPr="00BB3E5B" w14:paraId="2B233371" w14:textId="77777777" w:rsidTr="00330E14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9BAE2B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2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2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61994AF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2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3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50DEE669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3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3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file_name_str = "ToDoFile.txt"  # The name of the data file</w:t>
              </w:r>
            </w:ins>
          </w:p>
          <w:p w14:paraId="123A38D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3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3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file_obj = None  # An object that represents a file</w:t>
              </w:r>
            </w:ins>
          </w:p>
          <w:p w14:paraId="5EA26844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3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36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 \</w:t>
              </w:r>
            </w:ins>
          </w:p>
          <w:p w14:paraId="1786D757" w14:textId="77777777" w:rsid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37" w:author="Bambi C" w:date="2022-08-14T19:50:00Z"/>
                <w:rFonts w:ascii="Consolas" w:hAnsi="Consolas" w:cs="Consolas"/>
                <w:iCs w:val="0"/>
                <w:color w:val="000000" w:themeColor="text1"/>
              </w:rPr>
            </w:pPr>
            <w:ins w:id="193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3FF01657" w14:textId="3AFF0CBC" w:rsidR="00330E14" w:rsidRPr="00E933CC" w:rsidRDefault="00330E14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3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40" w:author="Bambi C" w:date="2022-08-14T19:50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list_of_rows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[]</w:t>
              </w:r>
            </w:ins>
          </w:p>
          <w:p w14:paraId="2AFFE7E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4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4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table_lst = [{'Task': 'write_test_task1', 'Priority': 'p1'},</w:t>
              </w:r>
            </w:ins>
          </w:p>
          <w:p w14:paraId="366FF404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4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4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{'Task': 'write_test_task2', 'Priority': 'p2'},</w:t>
              </w:r>
            </w:ins>
          </w:p>
          <w:p w14:paraId="7FF0FD4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4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46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{'Task': 'write_test_task3', 'Priority': 'p3'},</w:t>
              </w:r>
            </w:ins>
          </w:p>
          <w:p w14:paraId="5B31F6CB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4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4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{'Task': 'write_test_task4', 'Priority': 'p4'}]  # A \</w:t>
              </w:r>
            </w:ins>
          </w:p>
          <w:p w14:paraId="1DA9FCC8" w14:textId="276D958A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4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5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list that acts as a 'table' of rows - pre-populated values for</w:t>
              </w:r>
            </w:ins>
          </w:p>
          <w:p w14:paraId="1D53392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1CC58037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5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5FD48409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5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76DA471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5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2EE6979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5F538D3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35E859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write_data_to_file(file_name, list_of_rows):</w:t>
              </w:r>
            </w:ins>
          </w:p>
          <w:p w14:paraId="7C38250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Writes data from a list of dictionary rows to a File</w:t>
              </w:r>
            </w:ins>
          </w:p>
          <w:p w14:paraId="10F0A32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7AB0F373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71787783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358DDCCB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1E5C297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50B0A72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24088D7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 = open(file_name, "w")</w:t>
              </w:r>
            </w:ins>
          </w:p>
          <w:p w14:paraId="77278DA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</w:t>
              </w:r>
            </w:ins>
          </w:p>
          <w:p w14:paraId="4371484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file_obj.write(str(row_dic["Task"]) + "," +</w:t>
              </w:r>
            </w:ins>
          </w:p>
          <w:p w14:paraId="6BEFCB0C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str(row_dic["Priority"]) + "\n")</w:t>
              </w:r>
            </w:ins>
          </w:p>
          <w:p w14:paraId="694D8F1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file_obj.close()</w:t>
              </w:r>
            </w:ins>
          </w:p>
          <w:p w14:paraId="5F76FF0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print("\n\tlist_of_rows = " + str(list_of_rows))  # temp_debugging</w:t>
              </w:r>
            </w:ins>
          </w:p>
          <w:p w14:paraId="7323A189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print("\n\tSaved to file: " + file_name)</w:t>
              </w:r>
            </w:ins>
          </w:p>
          <w:p w14:paraId="38F902B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43EA5A1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108EC088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4F7CE04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04B4A01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206F6BB4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6D8392D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6BA4E94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3096BC16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21BA69B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07775806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087881E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121D06D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7E9D14B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B31894C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666D2583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04450B0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67C3D4D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print("\n\tUser selected: \tOption 3 - 'Save Data to File'"</w:t>
              </w:r>
            </w:ins>
          </w:p>
          <w:p w14:paraId="5ECA28A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"\n\tCall 1: \t\tProcessor.write_data_to_file()")  # temp_debugging</w:t>
              </w:r>
            </w:ins>
          </w:p>
          <w:p w14:paraId="0C859C7B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7CD0D50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2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table_lst = Processor.write_data_to_file(file_name=</w:t>
              </w:r>
            </w:ins>
          </w:p>
          <w:p w14:paraId="728A40A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2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file_name_str,</w:t>
              </w:r>
            </w:ins>
          </w:p>
          <w:p w14:paraId="2C78A373" w14:textId="3CDFBE28" w:rsidR="00037B5C" w:rsidRPr="00BB3E5B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202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list_of_rows=table_lst)</w:t>
              </w:r>
            </w:ins>
          </w:p>
        </w:tc>
      </w:tr>
    </w:tbl>
    <w:p w14:paraId="00794687" w14:textId="3E3F115C" w:rsidR="00037B5C" w:rsidRDefault="00037B5C" w:rsidP="00037B5C">
      <w:pPr>
        <w:pStyle w:val="Caption"/>
      </w:pPr>
      <w:bookmarkStart w:id="2024" w:name="_Ref110947696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2025" w:author="Bambi C" w:date="2022-08-14T19:03:00Z">
        <w:r w:rsidR="00A61885">
          <w:rPr>
            <w:noProof/>
          </w:rPr>
          <w:t>16</w:t>
        </w:r>
      </w:ins>
      <w:del w:id="2026" w:author="Bambi C" w:date="2022-08-14T19:03:00Z">
        <w:r w:rsidR="00B43E7B" w:rsidDel="00A61885">
          <w:rPr>
            <w:noProof/>
          </w:rPr>
          <w:delText>18</w:delText>
        </w:r>
      </w:del>
      <w:r w:rsidR="00DE6474">
        <w:rPr>
          <w:noProof/>
        </w:rPr>
        <w:fldChar w:fldCharType="end"/>
      </w:r>
      <w:bookmarkEnd w:id="2024"/>
      <w:r>
        <w:t>. Source code to</w:t>
      </w:r>
      <w:r w:rsidR="006E4A04">
        <w:t xml:space="preserve"> </w:t>
      </w:r>
      <w:ins w:id="2027" w:author="Bambi C" w:date="2022-08-14T19:10:00Z">
        <w:r w:rsidR="00C012A5">
          <w:t xml:space="preserve">write the data to </w:t>
        </w:r>
      </w:ins>
      <w:ins w:id="2028" w:author="Bambi C" w:date="2022-08-14T19:11:00Z">
        <w:r w:rsidR="00C012A5">
          <w:t xml:space="preserve">a </w:t>
        </w:r>
      </w:ins>
      <w:ins w:id="2029" w:author="Bambi C" w:date="2022-08-14T19:10:00Z">
        <w:r w:rsidR="00C012A5">
          <w:t>file</w:t>
        </w:r>
      </w:ins>
      <w:del w:id="2030" w:author="Bambi C" w:date="2022-08-14T19:10:00Z">
        <w:r w:rsidR="006E4A04" w:rsidDel="00C012A5">
          <w:delText>remove</w:delText>
        </w:r>
        <w:r w:rsidR="005F2D2D" w:rsidDel="00C012A5">
          <w:delText xml:space="preserve"> task from list</w:delText>
        </w:r>
      </w:del>
    </w:p>
    <w:p w14:paraId="47935FAA" w14:textId="00D4175F" w:rsidR="00037B5C" w:rsidDel="00BC00BC" w:rsidRDefault="00E97568" w:rsidP="00BA272F">
      <w:pPr>
        <w:keepNext/>
        <w:shd w:val="clear" w:color="auto" w:fill="FFFF00"/>
        <w:rPr>
          <w:del w:id="2031" w:author="Bambi C" w:date="2022-08-14T14:08:00Z"/>
        </w:rPr>
      </w:pPr>
      <w:del w:id="2032" w:author="Bambi C" w:date="2022-08-14T19:05:00Z">
        <w:r w:rsidDel="005A6A64">
          <w:delText>The user is notified of ite</w:delText>
        </w:r>
        <w:r w:rsidR="00C327EF" w:rsidDel="005A6A64">
          <w:delText>m removed if successful (</w:delText>
        </w:r>
        <w:r w:rsidR="002726E6" w:rsidDel="005A6A64">
          <w:fldChar w:fldCharType="begin"/>
        </w:r>
        <w:r w:rsidR="002726E6" w:rsidDel="005A6A64">
          <w:delInstrText xml:space="preserve"> REF _Ref110947940 \h </w:delInstrText>
        </w:r>
        <w:r w:rsidR="005B74F5" w:rsidDel="005A6A64">
          <w:delInstrText xml:space="preserve"> \* MERGEFORMAT </w:delInstrText>
        </w:r>
        <w:r w:rsidR="002726E6" w:rsidDel="005A6A64">
          <w:fldChar w:fldCharType="separate"/>
        </w:r>
        <w:r w:rsidR="002726E6" w:rsidDel="005A6A64">
          <w:delText xml:space="preserve">Figure </w:delText>
        </w:r>
        <w:r w:rsidR="002726E6" w:rsidDel="005A6A64">
          <w:rPr>
            <w:noProof/>
          </w:rPr>
          <w:delText>19</w:delText>
        </w:r>
        <w:r w:rsidR="002726E6" w:rsidDel="005A6A64">
          <w:fldChar w:fldCharType="end"/>
        </w:r>
        <w:r w:rsidR="00C327EF" w:rsidDel="005A6A64">
          <w:delText>).</w:delText>
        </w:r>
        <w:r w:rsidR="009A3ED2" w:rsidDel="005A6A64">
          <w:delText xml:space="preserve"> </w:delText>
        </w:r>
        <w:r w:rsidR="009A3ED2" w:rsidDel="005A6A64">
          <w:rPr>
            <w:rFonts w:cstheme="minorHAnsi"/>
            <w:iCs w:val="0"/>
            <w:color w:val="000000" w:themeColor="text1"/>
          </w:rPr>
          <w:delText>This function loops until user navigates back to Menu or there are no more items to remove.</w:delText>
        </w:r>
      </w:del>
    </w:p>
    <w:p w14:paraId="44C70FB1" w14:textId="6391539A" w:rsidR="00C327EF" w:rsidDel="005A6A64" w:rsidRDefault="00C327EF">
      <w:pPr>
        <w:keepNext/>
        <w:shd w:val="clear" w:color="auto" w:fill="FFFF00"/>
        <w:rPr>
          <w:del w:id="2033" w:author="Bambi C" w:date="2022-08-14T19:05:00Z"/>
        </w:rPr>
        <w:pPrChange w:id="2034" w:author="Bambi C" w:date="2022-08-14T14:08:00Z">
          <w:pPr>
            <w:keepNext/>
          </w:pPr>
        </w:pPrChange>
      </w:pPr>
    </w:p>
    <w:p w14:paraId="2374F90D" w14:textId="30AF12AD" w:rsidR="00037B5C" w:rsidDel="00BC00BC" w:rsidRDefault="00037B5C" w:rsidP="005B74F5">
      <w:pPr>
        <w:pStyle w:val="Caption"/>
        <w:rPr>
          <w:del w:id="2035" w:author="Bambi C" w:date="2022-08-14T14:08:00Z"/>
        </w:rPr>
      </w:pPr>
      <w:bookmarkStart w:id="2036" w:name="_Ref110947940"/>
      <w:del w:id="2037" w:author="Bambi C" w:date="2022-08-14T14:08:00Z">
        <w:r w:rsidRPr="009A3ED2" w:rsidDel="00BC00BC">
          <w:rPr>
            <w:b w:val="0"/>
            <w:bCs w:val="0"/>
          </w:rPr>
          <w:delText>F</w:delText>
        </w:r>
        <w:r w:rsidRPr="00BA272F" w:rsidDel="00BC00BC">
          <w:delText xml:space="preserve">igure </w:delText>
        </w:r>
        <w:r w:rsidRPr="00BA272F" w:rsidDel="00BC00BC">
          <w:rPr>
            <w:b w:val="0"/>
            <w:bCs w:val="0"/>
          </w:rPr>
          <w:fldChar w:fldCharType="begin"/>
        </w:r>
        <w:r w:rsidRPr="00BA272F" w:rsidDel="00BC00BC">
          <w:delInstrText xml:space="preserve"> SEQ Figure \* ARABIC </w:delInstrText>
        </w:r>
        <w:r w:rsidRPr="00BA272F" w:rsidDel="00BC00BC">
          <w:rPr>
            <w:b w:val="0"/>
            <w:bCs w:val="0"/>
          </w:rPr>
          <w:fldChar w:fldCharType="separate"/>
        </w:r>
        <w:r w:rsidR="00C327EF" w:rsidRPr="00BA272F" w:rsidDel="00BC00BC">
          <w:delText>19</w:delText>
        </w:r>
        <w:r w:rsidRPr="00BA272F" w:rsidDel="00BC00BC">
          <w:rPr>
            <w:b w:val="0"/>
            <w:bCs w:val="0"/>
          </w:rPr>
          <w:fldChar w:fldCharType="end"/>
        </w:r>
        <w:bookmarkEnd w:id="2036"/>
        <w:r w:rsidRPr="00BA272F" w:rsidDel="00BC00BC">
          <w:delText>. Screen capture of program writing list table data to text file and closing</w:delText>
        </w:r>
      </w:del>
    </w:p>
    <w:p w14:paraId="0F0DCDA4" w14:textId="77777777" w:rsidR="00037B5C" w:rsidRDefault="00037B5C" w:rsidP="00037B5C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</w:t>
      </w:r>
      <w:r w:rsidRPr="000527C0">
        <w:t>l</w:t>
      </w:r>
      <w:r w:rsidRPr="000527C0">
        <w:t>e of Contents</w:t>
      </w:r>
      <w:r w:rsidRPr="000527C0">
        <w:fldChar w:fldCharType="end"/>
      </w:r>
      <w:r w:rsidRPr="000527C0">
        <w:t>]</w:t>
      </w:r>
    </w:p>
    <w:p w14:paraId="35E753AF" w14:textId="3405C010" w:rsidR="00357610" w:rsidRPr="00E67DD3" w:rsidRDefault="00557B96" w:rsidP="00557B96">
      <w:pPr>
        <w:pStyle w:val="Heading4"/>
      </w:pPr>
      <w:bookmarkStart w:id="2038" w:name="_Toc111401794"/>
      <w:ins w:id="2039" w:author="Bambi C" w:date="2022-08-14T14:01:00Z">
        <w:r w:rsidRPr="00557B96">
          <w:t>Menu option 4 – Exit the program</w:t>
        </w:r>
      </w:ins>
      <w:bookmarkEnd w:id="2038"/>
    </w:p>
    <w:p w14:paraId="1FF28BF3" w14:textId="35E3A452" w:rsidR="002A591A" w:rsidRDefault="002A591A" w:rsidP="002A591A">
      <w:pPr>
        <w:rPr>
          <w:ins w:id="2040" w:author="Bambi C" w:date="2022-08-14T19:12:00Z"/>
          <w:i/>
          <w:iCs w:val="0"/>
        </w:rPr>
      </w:pPr>
      <w:r w:rsidRPr="000105A7">
        <w:rPr>
          <w:i/>
          <w:iCs w:val="0"/>
        </w:rPr>
        <w:t xml:space="preserve">Requirement </w:t>
      </w:r>
      <w:ins w:id="2041" w:author="Bambi C" w:date="2022-08-14T19:04:00Z">
        <w:r w:rsidR="000105A7" w:rsidRPr="000105A7">
          <w:rPr>
            <w:i/>
            <w:iCs w:val="0"/>
          </w:rPr>
          <w:t>7</w:t>
        </w:r>
      </w:ins>
      <w:del w:id="2042" w:author="Bambi C" w:date="2022-08-14T19:04:00Z">
        <w:r w:rsidR="00510A05" w:rsidRPr="000105A7" w:rsidDel="000105A7">
          <w:rPr>
            <w:i/>
            <w:iCs w:val="0"/>
          </w:rPr>
          <w:delText>6</w:delText>
        </w:r>
      </w:del>
      <w:r w:rsidRPr="000105A7">
        <w:rPr>
          <w:i/>
          <w:iCs w:val="0"/>
        </w:rPr>
        <w:t xml:space="preserve">: </w:t>
      </w:r>
      <w:ins w:id="2043" w:author="Bambi C" w:date="2022-08-14T19:04:00Z">
        <w:r w:rsidR="000105A7" w:rsidRPr="000105A7">
          <w:rPr>
            <w:i/>
            <w:iCs w:val="0"/>
            <w:rPrChange w:id="2044" w:author="Bambi C" w:date="2022-08-14T19:04:00Z">
              <w:rPr/>
            </w:rPrChange>
          </w:rPr>
          <w:t xml:space="preserve">Process user’s menu choice (Step 4) – </w:t>
        </w:r>
        <w:r w:rsidR="000105A7">
          <w:rPr>
            <w:i/>
            <w:iCs w:val="0"/>
          </w:rPr>
          <w:t>Exit the program</w:t>
        </w:r>
        <w:r w:rsidR="000105A7" w:rsidRPr="000105A7">
          <w:rPr>
            <w:i/>
            <w:iCs w:val="0"/>
            <w:rPrChange w:id="2045" w:author="Bambi C" w:date="2022-08-14T19:04:00Z">
              <w:rPr/>
            </w:rPrChange>
          </w:rPr>
          <w:t xml:space="preserve"> (Menu option </w:t>
        </w:r>
        <w:r w:rsidR="000105A7">
          <w:rPr>
            <w:i/>
            <w:iCs w:val="0"/>
          </w:rPr>
          <w:t>4</w:t>
        </w:r>
        <w:r w:rsidR="000105A7" w:rsidRPr="000105A7">
          <w:rPr>
            <w:i/>
            <w:iCs w:val="0"/>
            <w:rPrChange w:id="2046" w:author="Bambi C" w:date="2022-08-14T19:04:00Z">
              <w:rPr/>
            </w:rPrChange>
          </w:rPr>
          <w:t>)</w:t>
        </w:r>
      </w:ins>
    </w:p>
    <w:p w14:paraId="4A75DB4E" w14:textId="47A00B2F" w:rsidR="00164C2B" w:rsidRPr="000105A7" w:rsidRDefault="00164C2B" w:rsidP="002A591A">
      <w:pPr>
        <w:rPr>
          <w:i/>
          <w:iCs w:val="0"/>
        </w:rPr>
      </w:pPr>
      <w:ins w:id="2047" w:author="Bambi C" w:date="2022-08-14T19:12:00Z">
        <w:r>
          <w:rPr>
            <w:i/>
            <w:iCs w:val="0"/>
          </w:rPr>
          <w:t xml:space="preserve">Module: </w:t>
        </w:r>
      </w:ins>
      <w:ins w:id="2048" w:author="Bambi C" w:date="2022-08-14T19:15:00Z">
        <w:r w:rsidR="00E9183F">
          <w:rPr>
            <w:i/>
            <w:iCs w:val="0"/>
          </w:rPr>
          <w:t>main</w:t>
        </w:r>
      </w:ins>
    </w:p>
    <w:p w14:paraId="15685AE4" w14:textId="3547DD9C" w:rsidR="00261CA4" w:rsidRPr="000C7AC0" w:rsidRDefault="008D479B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pPrChange w:id="2049" w:author="Bambi C" w:date="2022-08-14T19:26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2050" w:author="Bambi C" w:date="2022-08-14T19:24:00Z">
        <w:r>
          <w:t xml:space="preserve">Similar to </w:t>
        </w:r>
      </w:ins>
      <w:del w:id="2051" w:author="Bambi C" w:date="2022-08-14T19:24:00Z">
        <w:r w:rsidR="002A591A" w:rsidDel="008D479B">
          <w:delText xml:space="preserve">Unlike </w:delText>
        </w:r>
      </w:del>
      <w:r w:rsidR="002A591A">
        <w:t>Assignment0</w:t>
      </w:r>
      <w:ins w:id="2052" w:author="Bambi C" w:date="2022-08-14T19:24:00Z">
        <w:r>
          <w:t>5</w:t>
        </w:r>
      </w:ins>
      <w:del w:id="2053" w:author="Bambi C" w:date="2022-08-14T19:24:00Z">
        <w:r w:rsidR="002A591A" w:rsidDel="008D479B">
          <w:delText>4</w:delText>
        </w:r>
      </w:del>
      <w:r w:rsidR="002A591A">
        <w:t xml:space="preserve">, </w:t>
      </w:r>
      <w:del w:id="2054" w:author="Bambi C" w:date="2022-08-14T19:25:00Z">
        <w:r w:rsidR="002A591A" w:rsidDel="008D479B">
          <w:delText xml:space="preserve">the Save and Exit functions of this program can be called by the user independent from one another. </w:delText>
        </w:r>
        <w:r w:rsidR="0084462C" w:rsidDel="008D479B">
          <w:delText>Similar to other functions (e.g., option 1</w:delText>
        </w:r>
        <w:r w:rsidR="00CE63EC" w:rsidDel="008D479B">
          <w:delText xml:space="preserve"> and option 3), </w:delText>
        </w:r>
        <w:r w:rsidR="003E5E86" w:rsidDel="008D479B">
          <w:delText xml:space="preserve">I repeated the display function to the </w:delText>
        </w:r>
        <w:r w:rsidR="00C35522" w:rsidDel="008D479B">
          <w:delText>user,</w:delText>
        </w:r>
        <w:r w:rsidR="003E5E86" w:rsidDel="008D479B">
          <w:delText xml:space="preserve"> </w:delText>
        </w:r>
        <w:r w:rsidR="00C35522" w:rsidDel="008D479B">
          <w:delText xml:space="preserve">so they have </w:delText>
        </w:r>
        <w:r w:rsidR="00E15C5C" w:rsidDel="008D479B">
          <w:delText>a final</w:delText>
        </w:r>
        <w:r w:rsidR="00C35522" w:rsidDel="008D479B">
          <w:delText xml:space="preserve"> opportunity to review their data before saving (i.e., destructive event)</w:delText>
        </w:r>
      </w:del>
      <w:ins w:id="2055" w:author="Bambi C" w:date="2022-08-14T19:25:00Z">
        <w:r w:rsidR="005752EA">
          <w:t xml:space="preserve">the program quits by breaking the menu loop </w:t>
        </w:r>
      </w:ins>
      <w:del w:id="2056" w:author="Bambi C" w:date="2022-08-14T19:25:00Z">
        <w:r w:rsidR="00B577CA" w:rsidDel="008D479B">
          <w:delText xml:space="preserve"> </w:delText>
        </w:r>
      </w:del>
      <w:r w:rsidR="00B577CA">
        <w:t>(</w:t>
      </w:r>
      <w:r w:rsidR="0018624F">
        <w:fldChar w:fldCharType="begin"/>
      </w:r>
      <w:r w:rsidR="0018624F">
        <w:instrText xml:space="preserve"> REF _Ref110949961 \h </w:instrText>
      </w:r>
      <w:r w:rsidR="00394C01">
        <w:instrText xml:space="preserve"> \* MERGEFORMAT </w:instrText>
      </w:r>
      <w:r w:rsidR="0018624F">
        <w:fldChar w:fldCharType="separate"/>
      </w:r>
      <w:ins w:id="2057" w:author="Bambi C" w:date="2022-08-14T19:06:00Z">
        <w:r w:rsidR="00A5135D">
          <w:t xml:space="preserve">Figure </w:t>
        </w:r>
        <w:r w:rsidR="00A5135D">
          <w:rPr>
            <w:noProof/>
          </w:rPr>
          <w:t>17</w:t>
        </w:r>
      </w:ins>
      <w:del w:id="2058" w:author="Bambi C" w:date="2022-08-14T19:06:00Z">
        <w:r w:rsidR="000105A7" w:rsidDel="00A5135D">
          <w:delText xml:space="preserve">Figure </w:delText>
        </w:r>
        <w:r w:rsidR="000105A7" w:rsidDel="00A5135D">
          <w:rPr>
            <w:noProof/>
          </w:rPr>
          <w:delText>17</w:delText>
        </w:r>
      </w:del>
      <w:del w:id="2059" w:author="Bambi C" w:date="2022-08-14T19:04:00Z">
        <w:r w:rsidR="0018624F" w:rsidDel="000105A7">
          <w:delText xml:space="preserve">Figure </w:delText>
        </w:r>
        <w:r w:rsidR="0018624F" w:rsidDel="000105A7">
          <w:rPr>
            <w:noProof/>
          </w:rPr>
          <w:delText>20</w:delText>
        </w:r>
      </w:del>
      <w:r w:rsidR="0018624F">
        <w:fldChar w:fldCharType="end"/>
      </w:r>
      <w:r w:rsidR="00B577CA">
        <w:t>)</w:t>
      </w:r>
      <w:r w:rsidR="00C35522">
        <w:t>.</w:t>
      </w:r>
      <w:r w:rsidR="00E15C5C">
        <w:t xml:space="preserve"> </w:t>
      </w:r>
      <w:ins w:id="2060" w:author="Bambi C" w:date="2022-08-14T19:25:00Z">
        <w:r w:rsidR="005752EA">
          <w:t xml:space="preserve">I added debug coding </w:t>
        </w:r>
        <w:r w:rsidR="005F6BE0">
          <w:t xml:space="preserve">to maintain consistency with other </w:t>
        </w:r>
      </w:ins>
      <w:ins w:id="2061" w:author="Bambi C" w:date="2022-08-14T19:26:00Z">
        <w:r w:rsidR="005F6BE0">
          <w:t>menu options and modified the greeting for uniqueness.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261CA4" w:rsidRPr="00BB3E5B" w14:paraId="71F4EC2B" w14:textId="77777777" w:rsidTr="00A928EB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7996F6" w14:textId="77777777" w:rsidR="00AB3523" w:rsidRPr="00E707BD" w:rsidRDefault="00AB3523" w:rsidP="00AB352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62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63" w:author="Bambi C" w:date="2022-08-14T19:19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4BA14ADC" w14:textId="77777777" w:rsidR="00AB3523" w:rsidRPr="00E707BD" w:rsidRDefault="00AB3523" w:rsidP="00AB352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64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65" w:author="Bambi C" w:date="2022-08-14T19:19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6E5AF2F7" w14:textId="77777777" w:rsidR="00456C1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66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</w:p>
          <w:p w14:paraId="07F3E064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67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68" w:author="Bambi C" w:date="2022-08-14T19:19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06C4D0D3" w14:textId="77777777" w:rsidR="009C2447" w:rsidRDefault="009C2447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69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</w:p>
          <w:p w14:paraId="7DEEAA5A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0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71" w:author="Bambi C" w:date="2022-08-14T19:19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33487025" w14:textId="77777777" w:rsidR="009C2447" w:rsidRDefault="009C2447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2" w:author="Bambi C" w:date="2022-08-14T19:18:00Z"/>
                <w:rFonts w:ascii="Consolas" w:hAnsi="Consolas" w:cs="Consolas"/>
                <w:iCs w:val="0"/>
                <w:color w:val="000000" w:themeColor="text1"/>
              </w:rPr>
            </w:pPr>
          </w:p>
          <w:p w14:paraId="62062060" w14:textId="77777777" w:rsidR="00456C1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3" w:author="Bambi C" w:date="2022-08-14T19:18:00Z"/>
                <w:rFonts w:ascii="Consolas" w:hAnsi="Consolas" w:cs="Consolas"/>
                <w:iCs w:val="0"/>
                <w:color w:val="000000" w:themeColor="text1"/>
              </w:rPr>
            </w:pPr>
          </w:p>
          <w:p w14:paraId="011D021C" w14:textId="0D03B367" w:rsidR="00B2533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4" w:author="Bambi C" w:date="2022-08-14T19:18:00Z"/>
                <w:rFonts w:ascii="Consolas" w:hAnsi="Consolas" w:cs="Consolas"/>
                <w:iCs w:val="0"/>
                <w:color w:val="000000" w:themeColor="text1"/>
              </w:rPr>
            </w:pPr>
            <w:ins w:id="2075" w:author="Bambi C" w:date="2022-08-14T19:18:00Z">
              <w:r w:rsidRPr="00456C10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1DFD0107" w14:textId="77777777" w:rsidR="00456C1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6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781C3CB3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7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078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6E518AC6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79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4945AF90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80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116CF4DE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81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082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FA51A05" w14:textId="77777777" w:rsidR="00727600" w:rsidRDefault="00727600" w:rsidP="0072760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83" w:author="Bambi C" w:date="2022-08-14T19:21:00Z"/>
                <w:rFonts w:ascii="Consolas" w:hAnsi="Consolas" w:cs="Consolas"/>
                <w:iCs w:val="0"/>
                <w:color w:val="000000" w:themeColor="text1"/>
              </w:rPr>
            </w:pPr>
            <w:ins w:id="2084" w:author="Bambi C" w:date="2022-08-14T19:21:00Z">
              <w:r w:rsidRPr="007B41EC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7841696C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85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0076581D" w14:textId="77777777" w:rsidR="009C2447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86" w:author="Bambi C" w:date="2022-08-14T19:22:00Z"/>
                <w:rFonts w:ascii="Consolas" w:hAnsi="Consolas" w:cs="Consolas"/>
                <w:iCs w:val="0"/>
                <w:color w:val="000000" w:themeColor="text1"/>
              </w:rPr>
            </w:pPr>
            <w:ins w:id="2087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6661848" w14:textId="77777777" w:rsidR="00A928EB" w:rsidRPr="00CD29E5" w:rsidRDefault="00A928EB" w:rsidP="00A928EB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88" w:author="Bambi C" w:date="2022-08-14T19:22:00Z"/>
                <w:rFonts w:ascii="Consolas" w:hAnsi="Consolas" w:cs="Consolas"/>
                <w:iCs w:val="0"/>
                <w:color w:val="000000" w:themeColor="text1"/>
              </w:rPr>
            </w:pPr>
            <w:ins w:id="2089" w:author="Bambi C" w:date="2022-08-14T19:22:00Z">
              <w:r w:rsidRPr="00CD29E5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IO.output_current_tasks_in_list(list_of_rows=table_lst)  # Show \</w:t>
              </w:r>
            </w:ins>
          </w:p>
          <w:p w14:paraId="234F31E0" w14:textId="46C072C5" w:rsidR="00A928EB" w:rsidRPr="00FD2A64" w:rsidRDefault="00A928EB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0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091" w:author="Bambi C" w:date="2022-08-14T19:22:00Z">
              <w:r w:rsidRPr="00CD29E5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current data in the list/table</w:t>
              </w:r>
            </w:ins>
          </w:p>
          <w:p w14:paraId="4ACD986F" w14:textId="77777777" w:rsidR="001E75C3" w:rsidRDefault="001E75C3" w:rsidP="001E75C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2" w:author="Bambi C" w:date="2022-08-14T19:21:00Z"/>
                <w:rFonts w:ascii="Consolas" w:hAnsi="Consolas" w:cs="Consolas"/>
                <w:iCs w:val="0"/>
                <w:color w:val="000000" w:themeColor="text1"/>
              </w:rPr>
            </w:pPr>
            <w:ins w:id="2093" w:author="Bambi C" w:date="2022-08-14T19:21:00Z">
              <w:r w:rsidRPr="00CD29E5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IO.output_menu_tasks()  # Shows menu</w:t>
              </w:r>
            </w:ins>
          </w:p>
          <w:p w14:paraId="571EF805" w14:textId="18EE0CB5" w:rsidR="009C2447" w:rsidRPr="00FD2A64" w:rsidRDefault="001E75C3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4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095" w:author="Bambi C" w:date="2022-08-14T19:21:00Z">
              <w:r w:rsidRPr="00B253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choice_str = IO.input_menu_choice()  # Get menu option</w:t>
              </w:r>
            </w:ins>
          </w:p>
          <w:p w14:paraId="5A1DCD74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6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445FC730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7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098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27691101" w14:textId="77777777" w:rsidR="007B41EC" w:rsidRDefault="007B41EC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9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</w:p>
          <w:p w14:paraId="465376FD" w14:textId="65A3EF01" w:rsidR="009206B3" w:rsidRPr="009206B3" w:rsidRDefault="007B41EC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0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01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="009206B3" w:rsidRPr="009206B3">
                <w:rPr>
                  <w:rFonts w:ascii="Consolas" w:hAnsi="Consolas" w:cs="Consolas"/>
                  <w:iCs w:val="0"/>
                  <w:color w:val="000000" w:themeColor="text1"/>
                </w:rPr>
                <w:t>elif choice_str == '4':  # Exit Program</w:t>
              </w:r>
            </w:ins>
          </w:p>
          <w:p w14:paraId="0B08A580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2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</w:p>
          <w:p w14:paraId="65C1CDF4" w14:textId="6CDCA8DC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3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04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debug</w:t>
              </w:r>
            </w:ins>
          </w:p>
          <w:p w14:paraId="5706FB28" w14:textId="754A45FA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5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06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print("\t\\\\Global (choice_str) = " + choice_str)</w:t>
              </w:r>
            </w:ins>
          </w:p>
          <w:p w14:paraId="41DE0E7D" w14:textId="0369C526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7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08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/debug</w:t>
              </w:r>
            </w:ins>
          </w:p>
          <w:p w14:paraId="7EDEACE5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9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</w:p>
          <w:p w14:paraId="3F9BC514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0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11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print("\n\tByeeee!")</w:t>
              </w:r>
            </w:ins>
          </w:p>
          <w:p w14:paraId="55E45BB8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2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13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input("\n[Press ENTER key to quit.]")</w:t>
              </w:r>
            </w:ins>
          </w:p>
          <w:p w14:paraId="5F73A103" w14:textId="21F80820" w:rsidR="00261CA4" w:rsidRPr="00BB3E5B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2114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break  # exit</w:t>
              </w:r>
            </w:ins>
            <w:ins w:id="2115" w:author="Bambi C" w:date="2022-08-14T19:23:00Z">
              <w:r w:rsidR="00663C5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Menu</w:t>
              </w:r>
            </w:ins>
            <w:ins w:id="2116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loop</w:t>
              </w:r>
            </w:ins>
          </w:p>
        </w:tc>
      </w:tr>
    </w:tbl>
    <w:p w14:paraId="5C152608" w14:textId="3057D63D" w:rsidR="00261CA4" w:rsidDel="005A6A64" w:rsidRDefault="00261CA4" w:rsidP="00261CA4">
      <w:pPr>
        <w:pStyle w:val="Caption"/>
        <w:rPr>
          <w:del w:id="2117" w:author="Bambi C" w:date="2022-08-14T19:05:00Z"/>
        </w:rPr>
      </w:pPr>
      <w:bookmarkStart w:id="2118" w:name="_Ref110949961"/>
      <w:r>
        <w:t xml:space="preserve">Figure </w:t>
      </w:r>
      <w:r w:rsidR="00DE6474">
        <w:rPr>
          <w:b w:val="0"/>
          <w:bCs w:val="0"/>
        </w:rPr>
        <w:fldChar w:fldCharType="begin"/>
      </w:r>
      <w:r w:rsidR="00DE6474">
        <w:instrText xml:space="preserve"> SEQ Figure \* ARABIC </w:instrText>
      </w:r>
      <w:r w:rsidR="00DE6474">
        <w:rPr>
          <w:b w:val="0"/>
          <w:bCs w:val="0"/>
        </w:rPr>
        <w:fldChar w:fldCharType="separate"/>
      </w:r>
      <w:ins w:id="2119" w:author="Bambi C" w:date="2022-08-14T19:04:00Z">
        <w:r w:rsidR="000105A7">
          <w:rPr>
            <w:noProof/>
          </w:rPr>
          <w:t>17</w:t>
        </w:r>
      </w:ins>
      <w:del w:id="2120" w:author="Bambi C" w:date="2022-08-14T19:04:00Z">
        <w:r w:rsidR="00B577CA" w:rsidDel="000105A7">
          <w:rPr>
            <w:noProof/>
          </w:rPr>
          <w:delText>20</w:delText>
        </w:r>
      </w:del>
      <w:r w:rsidR="00DE6474">
        <w:rPr>
          <w:b w:val="0"/>
          <w:bCs w:val="0"/>
          <w:noProof/>
        </w:rPr>
        <w:fldChar w:fldCharType="end"/>
      </w:r>
      <w:bookmarkEnd w:id="2118"/>
      <w:r>
        <w:t>. Source code to</w:t>
      </w:r>
      <w:ins w:id="2121" w:author="Bambi C" w:date="2022-08-14T19:11:00Z">
        <w:r w:rsidR="00C012A5">
          <w:t xml:space="preserve"> Exit the program</w:t>
        </w:r>
      </w:ins>
      <w:del w:id="2122" w:author="Bambi C" w:date="2022-08-14T19:11:00Z">
        <w:r w:rsidDel="00C012A5">
          <w:delText xml:space="preserve"> write list table data to text file</w:delText>
        </w:r>
      </w:del>
    </w:p>
    <w:p w14:paraId="17004102" w14:textId="62FA0577" w:rsidR="00FA7A18" w:rsidRPr="00FA7A18" w:rsidDel="005A6A64" w:rsidRDefault="001E7CE5" w:rsidP="00BA272F">
      <w:pPr>
        <w:shd w:val="clear" w:color="auto" w:fill="FFFF00"/>
        <w:rPr>
          <w:del w:id="2123" w:author="Bambi C" w:date="2022-08-14T19:05:00Z"/>
        </w:rPr>
      </w:pPr>
      <w:del w:id="2124" w:author="Bambi C" w:date="2022-08-14T19:05:00Z">
        <w:r w:rsidDel="005A6A64">
          <w:delText xml:space="preserve">The program automatically displays the current data to the user before confirming </w:delText>
        </w:r>
        <w:r w:rsidR="009047C3" w:rsidDel="005A6A64">
          <w:delText>if the user wants to save the data to file or return to the Menu (</w:delText>
        </w:r>
        <w:r w:rsidR="009047C3" w:rsidDel="005A6A64">
          <w:fldChar w:fldCharType="begin"/>
        </w:r>
        <w:r w:rsidR="009047C3" w:rsidDel="005A6A64">
          <w:delInstrText xml:space="preserve"> REF _Ref110951005 \h </w:delInstrText>
        </w:r>
        <w:r w:rsidR="00394C01" w:rsidDel="005A6A64">
          <w:delInstrText xml:space="preserve"> \* MERGEFORMAT </w:delInstrText>
        </w:r>
        <w:r w:rsidR="009047C3" w:rsidDel="005A6A64">
          <w:fldChar w:fldCharType="separate"/>
        </w:r>
        <w:r w:rsidR="009047C3" w:rsidDel="005A6A64">
          <w:delText xml:space="preserve">Figure </w:delText>
        </w:r>
        <w:r w:rsidR="009047C3" w:rsidDel="005A6A64">
          <w:rPr>
            <w:noProof/>
          </w:rPr>
          <w:delText>21</w:delText>
        </w:r>
        <w:r w:rsidR="009047C3" w:rsidDel="005A6A64">
          <w:fldChar w:fldCharType="end"/>
        </w:r>
        <w:r w:rsidR="006608AB" w:rsidDel="005A6A64">
          <w:delText>)</w:delText>
        </w:r>
        <w:r w:rsidR="009047C3" w:rsidDel="005A6A64">
          <w:delText>.</w:delText>
        </w:r>
        <w:r w:rsidR="006608AB" w:rsidDel="005A6A64">
          <w:delText xml:space="preserve"> If the user chooses to save the data to file, then the program notifies the user of the filename</w:delText>
        </w:r>
        <w:r w:rsidR="00EA46B9" w:rsidDel="005A6A64">
          <w:delText xml:space="preserve"> where</w:delText>
        </w:r>
        <w:r w:rsidR="006608AB" w:rsidDel="005A6A64">
          <w:delText xml:space="preserve"> </w:delText>
        </w:r>
        <w:r w:rsidR="00F57D44" w:rsidDel="005A6A64">
          <w:delText xml:space="preserve">the data was written </w:delText>
        </w:r>
        <w:r w:rsidR="00CD24BC" w:rsidDel="005A6A64">
          <w:delText>before returning the user to the Menu</w:delText>
        </w:r>
        <w:r w:rsidR="00F57D44" w:rsidDel="005A6A64">
          <w:delText>.</w:delText>
        </w:r>
      </w:del>
    </w:p>
    <w:p w14:paraId="3260D6DA" w14:textId="3C8FEAB4" w:rsidR="00261CA4" w:rsidDel="00BC00BC" w:rsidRDefault="00261CA4" w:rsidP="00261CA4">
      <w:pPr>
        <w:keepNext/>
        <w:rPr>
          <w:del w:id="2125" w:author="Bambi C" w:date="2022-08-14T14:08:00Z"/>
        </w:rPr>
      </w:pPr>
    </w:p>
    <w:p w14:paraId="481F29C9" w14:textId="03D664A3" w:rsidR="00261CA4" w:rsidDel="00BC00BC" w:rsidRDefault="00261CA4" w:rsidP="00261CA4">
      <w:pPr>
        <w:pStyle w:val="Caption"/>
        <w:rPr>
          <w:del w:id="2126" w:author="Bambi C" w:date="2022-08-14T14:08:00Z"/>
        </w:rPr>
      </w:pPr>
      <w:bookmarkStart w:id="2127" w:name="_Ref110951005"/>
      <w:del w:id="2128" w:author="Bambi C" w:date="2022-08-14T14:08:00Z">
        <w:r w:rsidDel="00BC00BC">
          <w:delText xml:space="preserve">Figure </w:delText>
        </w:r>
        <w:r w:rsidR="00DE6474" w:rsidDel="00BC00BC">
          <w:rPr>
            <w:b w:val="0"/>
            <w:bCs w:val="0"/>
          </w:rPr>
          <w:fldChar w:fldCharType="begin"/>
        </w:r>
        <w:r w:rsidR="00DE6474" w:rsidDel="00BC00BC">
          <w:delInstrText xml:space="preserve"> SEQ Figure \* ARABIC </w:delInstrText>
        </w:r>
        <w:r w:rsidR="00DE6474" w:rsidDel="00BC00BC">
          <w:rPr>
            <w:b w:val="0"/>
            <w:bCs w:val="0"/>
          </w:rPr>
          <w:fldChar w:fldCharType="separate"/>
        </w:r>
        <w:r w:rsidR="00106B58" w:rsidDel="00BC00BC">
          <w:rPr>
            <w:noProof/>
          </w:rPr>
          <w:delText>21</w:delText>
        </w:r>
        <w:r w:rsidR="00DE6474" w:rsidDel="00BC00BC">
          <w:rPr>
            <w:b w:val="0"/>
            <w:bCs w:val="0"/>
            <w:noProof/>
          </w:rPr>
          <w:fldChar w:fldCharType="end"/>
        </w:r>
        <w:bookmarkEnd w:id="2127"/>
        <w:r w:rsidDel="00BC00BC">
          <w:delText>. Screen capture of program writing list table data to text file and closing</w:delText>
        </w:r>
      </w:del>
    </w:p>
    <w:p w14:paraId="3DFB13D5" w14:textId="6067D018" w:rsidR="00106B58" w:rsidDel="005A6A64" w:rsidRDefault="00106B58" w:rsidP="00BA272F">
      <w:pPr>
        <w:keepNext/>
        <w:shd w:val="clear" w:color="auto" w:fill="FFFF00"/>
        <w:rPr>
          <w:del w:id="2129" w:author="Bambi C" w:date="2022-08-14T19:05:00Z"/>
        </w:rPr>
      </w:pPr>
      <w:del w:id="2130" w:author="Bambi C" w:date="2022-08-14T19:05:00Z">
        <w:r w:rsidDel="005A6A64">
          <w:delText xml:space="preserve">Also similar to other functions where the display function is called, the “Save” function is effectively disabled </w:delText>
        </w:r>
        <w:r w:rsidR="009A7A09" w:rsidDel="005A6A64">
          <w:delText xml:space="preserve">(not performed) </w:delText>
        </w:r>
        <w:r w:rsidDel="005A6A64">
          <w:delText>if there is no data stored in the program</w:delText>
        </w:r>
        <w:r w:rsidR="00594DE9" w:rsidDel="005A6A64">
          <w:delText xml:space="preserve"> – the user is returned to Menu </w:delText>
        </w:r>
        <w:r w:rsidR="0052680D" w:rsidDel="005A6A64">
          <w:delText>(</w:delText>
        </w:r>
        <w:r w:rsidR="0052680D" w:rsidDel="005A6A64">
          <w:fldChar w:fldCharType="begin"/>
        </w:r>
        <w:r w:rsidR="0052680D" w:rsidDel="005A6A64">
          <w:delInstrText xml:space="preserve"> REF _Ref110950304 \h </w:delInstrText>
        </w:r>
        <w:r w:rsidR="00394C01" w:rsidDel="005A6A64">
          <w:delInstrText xml:space="preserve"> \* MERGEFORMAT </w:delInstrText>
        </w:r>
        <w:r w:rsidR="0052680D" w:rsidDel="005A6A64">
          <w:fldChar w:fldCharType="separate"/>
        </w:r>
        <w:r w:rsidR="0052680D" w:rsidDel="005A6A64">
          <w:delText xml:space="preserve">Figure </w:delText>
        </w:r>
        <w:r w:rsidR="0052680D" w:rsidDel="005A6A64">
          <w:rPr>
            <w:noProof/>
          </w:rPr>
          <w:delText>22</w:delText>
        </w:r>
        <w:r w:rsidR="0052680D" w:rsidDel="005A6A64">
          <w:fldChar w:fldCharType="end"/>
        </w:r>
        <w:r w:rsidR="0052680D" w:rsidDel="005A6A64">
          <w:delText>)</w:delText>
        </w:r>
        <w:r w:rsidDel="005A6A64">
          <w:delText>.</w:delText>
        </w:r>
      </w:del>
    </w:p>
    <w:p w14:paraId="10E36ECA" w14:textId="10C90233" w:rsidR="00261CA4" w:rsidDel="00BC00BC" w:rsidRDefault="00261CA4" w:rsidP="00261CA4">
      <w:pPr>
        <w:keepNext/>
        <w:rPr>
          <w:del w:id="2131" w:author="Bambi C" w:date="2022-08-14T14:09:00Z"/>
        </w:rPr>
      </w:pPr>
    </w:p>
    <w:p w14:paraId="001DFE73" w14:textId="1C240592" w:rsidR="00261CA4" w:rsidDel="00BC00BC" w:rsidRDefault="00261CA4" w:rsidP="00261CA4">
      <w:pPr>
        <w:pStyle w:val="Caption"/>
        <w:rPr>
          <w:del w:id="2132" w:author="Bambi C" w:date="2022-08-14T14:09:00Z"/>
        </w:rPr>
      </w:pPr>
      <w:bookmarkStart w:id="2133" w:name="_Ref110950304"/>
      <w:del w:id="2134" w:author="Bambi C" w:date="2022-08-14T14:09:00Z">
        <w:r w:rsidDel="00BC00BC">
          <w:delText xml:space="preserve">Figure </w:delText>
        </w:r>
        <w:r w:rsidR="00DE6474" w:rsidDel="00BC00BC">
          <w:rPr>
            <w:b w:val="0"/>
            <w:bCs w:val="0"/>
          </w:rPr>
          <w:fldChar w:fldCharType="begin"/>
        </w:r>
        <w:r w:rsidR="00DE6474" w:rsidDel="00BC00BC">
          <w:delInstrText xml:space="preserve"> SEQ Figure \* ARABIC </w:delInstrText>
        </w:r>
        <w:r w:rsidR="00DE6474" w:rsidDel="00BC00BC">
          <w:rPr>
            <w:b w:val="0"/>
            <w:bCs w:val="0"/>
          </w:rPr>
          <w:fldChar w:fldCharType="separate"/>
        </w:r>
        <w:r w:rsidR="00133BDE" w:rsidDel="00BC00BC">
          <w:rPr>
            <w:noProof/>
          </w:rPr>
          <w:delText>22</w:delText>
        </w:r>
        <w:r w:rsidR="00DE6474" w:rsidDel="00BC00BC">
          <w:rPr>
            <w:b w:val="0"/>
            <w:bCs w:val="0"/>
            <w:noProof/>
          </w:rPr>
          <w:fldChar w:fldCharType="end"/>
        </w:r>
        <w:bookmarkEnd w:id="2133"/>
        <w:r w:rsidDel="00BC00BC">
          <w:delText>. Screen capture if user selects Option 3 when there is no data entered</w:delText>
        </w:r>
      </w:del>
    </w:p>
    <w:p w14:paraId="19B724B2" w14:textId="0DBE7BB3" w:rsidR="00261CA4" w:rsidDel="00BC00BC" w:rsidRDefault="002E5DE7" w:rsidP="00BA272F">
      <w:pPr>
        <w:shd w:val="clear" w:color="auto" w:fill="FFFF00"/>
        <w:rPr>
          <w:del w:id="2135" w:author="Bambi C" w:date="2022-08-14T14:09:00Z"/>
        </w:rPr>
      </w:pPr>
      <w:del w:id="2136" w:author="Bambi C" w:date="2022-08-14T19:05:00Z">
        <w:r w:rsidDel="005A6A64">
          <w:delText xml:space="preserve">Similar to other functions, </w:delText>
        </w:r>
        <w:r w:rsidR="00F45839" w:rsidDel="005A6A64">
          <w:delText>the user also the option to return to</w:delText>
        </w:r>
        <w:r w:rsidR="00E47604" w:rsidDel="005A6A64">
          <w:delText xml:space="preserve"> the</w:delText>
        </w:r>
        <w:r w:rsidR="00F45839" w:rsidDel="005A6A64">
          <w:delText xml:space="preserve"> menu without saving</w:delText>
        </w:r>
        <w:r w:rsidR="004D2966" w:rsidDel="005A6A64">
          <w:delText xml:space="preserve"> (</w:delText>
        </w:r>
        <w:r w:rsidR="00A6093C" w:rsidDel="005A6A64">
          <w:fldChar w:fldCharType="begin"/>
        </w:r>
        <w:r w:rsidR="00A6093C" w:rsidDel="005A6A64">
          <w:delInstrText xml:space="preserve"> REF _Ref110951717 \h </w:delInstrText>
        </w:r>
        <w:r w:rsidR="00394C01" w:rsidDel="005A6A64">
          <w:delInstrText xml:space="preserve"> \* MERGEFORMAT </w:delInstrText>
        </w:r>
        <w:r w:rsidR="00A6093C" w:rsidDel="005A6A64">
          <w:fldChar w:fldCharType="separate"/>
        </w:r>
        <w:r w:rsidR="00A6093C" w:rsidDel="005A6A64">
          <w:delText xml:space="preserve">Figure </w:delText>
        </w:r>
        <w:r w:rsidR="00A6093C" w:rsidDel="005A6A64">
          <w:rPr>
            <w:noProof/>
          </w:rPr>
          <w:delText>23</w:delText>
        </w:r>
        <w:r w:rsidR="00A6093C" w:rsidDel="005A6A64">
          <w:fldChar w:fldCharType="end"/>
        </w:r>
        <w:r w:rsidR="004D2966" w:rsidDel="005A6A64">
          <w:delText>).</w:delText>
        </w:r>
        <w:r w:rsidR="00E47604" w:rsidDel="005A6A64">
          <w:delText xml:space="preserve"> For example, the user chooses to save, but upon </w:delText>
        </w:r>
        <w:r w:rsidR="00492EDF" w:rsidDel="005A6A64">
          <w:delText xml:space="preserve">seeing the current data displayed, realizes that they had forgotten to remove or add a task, then the user may want to </w:delText>
        </w:r>
        <w:r w:rsidR="00B814B3" w:rsidDel="005A6A64">
          <w:delText xml:space="preserve">go back to make the correction or update (or </w:delText>
        </w:r>
        <w:r w:rsidR="00A4571A" w:rsidDel="005A6A64">
          <w:delText>quit without saving</w:delText>
        </w:r>
        <w:r w:rsidR="00B814B3" w:rsidDel="005A6A64">
          <w:delText>).</w:delText>
        </w:r>
      </w:del>
    </w:p>
    <w:p w14:paraId="22078CDF" w14:textId="224D4685" w:rsidR="00261CA4" w:rsidDel="00BC00BC" w:rsidRDefault="00261CA4" w:rsidP="00261CA4">
      <w:pPr>
        <w:keepNext/>
        <w:rPr>
          <w:del w:id="2137" w:author="Bambi C" w:date="2022-08-14T14:09:00Z"/>
        </w:rPr>
      </w:pPr>
    </w:p>
    <w:p w14:paraId="16588BB9" w14:textId="4F771103" w:rsidR="00261CA4" w:rsidRDefault="00261CA4" w:rsidP="005A6A64">
      <w:pPr>
        <w:pStyle w:val="Caption"/>
      </w:pPr>
      <w:bookmarkStart w:id="2138" w:name="_Ref110951717"/>
      <w:del w:id="2139" w:author="Bambi C" w:date="2022-08-14T14:09:00Z">
        <w:r w:rsidDel="00BC00BC">
          <w:delText xml:space="preserve">Figure </w:delText>
        </w:r>
        <w:r w:rsidR="00DE6474" w:rsidDel="00BC00BC">
          <w:fldChar w:fldCharType="begin"/>
        </w:r>
        <w:r w:rsidR="00DE6474" w:rsidDel="00BC00BC">
          <w:delInstrText xml:space="preserve"> SEQ Figure \* ARABIC </w:delInstrText>
        </w:r>
        <w:r w:rsidR="00DE6474" w:rsidDel="00BC00BC">
          <w:fldChar w:fldCharType="separate"/>
        </w:r>
        <w:r w:rsidR="00CA09CD" w:rsidDel="00BC00BC">
          <w:rPr>
            <w:noProof/>
          </w:rPr>
          <w:delText>23</w:delText>
        </w:r>
        <w:r w:rsidR="00DE6474" w:rsidDel="00BC00BC">
          <w:rPr>
            <w:noProof/>
          </w:rPr>
          <w:fldChar w:fldCharType="end"/>
        </w:r>
        <w:bookmarkEnd w:id="2138"/>
        <w:r w:rsidDel="00BC00BC">
          <w:delText>. Screen capture if user selects Menu</w:delText>
        </w:r>
        <w:r w:rsidR="005F527A" w:rsidDel="00BC00BC">
          <w:delText xml:space="preserve"> in option 4</w:delText>
        </w:r>
      </w:del>
    </w:p>
    <w:p w14:paraId="538FD258" w14:textId="0B00A222" w:rsidR="00015812" w:rsidRDefault="00261CA4" w:rsidP="00261CA4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0BDCF804" w14:textId="2176435D" w:rsidR="00357610" w:rsidRPr="00E67DD3" w:rsidDel="00557B96" w:rsidRDefault="00357610" w:rsidP="00357610">
      <w:pPr>
        <w:pStyle w:val="Heading4"/>
        <w:rPr>
          <w:del w:id="2140" w:author="Bambi C" w:date="2022-08-14T14:01:00Z"/>
        </w:rPr>
      </w:pPr>
      <w:bookmarkStart w:id="2141" w:name="_Toc111378241"/>
      <w:bookmarkStart w:id="2142" w:name="_Toc111401795"/>
      <w:bookmarkEnd w:id="2141"/>
      <w:bookmarkEnd w:id="2142"/>
    </w:p>
    <w:p w14:paraId="372363BB" w14:textId="2AFB38AE" w:rsidR="00357610" w:rsidRPr="00BB3E5B" w:rsidDel="00557B96" w:rsidRDefault="00357610" w:rsidP="00357610">
      <w:pPr>
        <w:rPr>
          <w:del w:id="2143" w:author="Bambi C" w:date="2022-08-14T14:01:00Z"/>
          <w:i/>
          <w:iCs w:val="0"/>
        </w:rPr>
      </w:pPr>
      <w:del w:id="2144" w:author="Bambi C" w:date="2022-08-14T14:01:00Z">
        <w:r w:rsidRPr="00BB3E5B" w:rsidDel="00557B96">
          <w:rPr>
            <w:i/>
            <w:iCs w:val="0"/>
          </w:rPr>
          <w:delText xml:space="preserve">Requirement </w:delText>
        </w:r>
        <w:r w:rsidR="00510A05" w:rsidDel="00557B96">
          <w:rPr>
            <w:i/>
            <w:iCs w:val="0"/>
          </w:rPr>
          <w:delText>7</w:delText>
        </w:r>
        <w:r w:rsidRPr="00BB3E5B" w:rsidDel="00557B96">
          <w:rPr>
            <w:i/>
            <w:iCs w:val="0"/>
          </w:rPr>
          <w:delText>:</w:delText>
        </w:r>
        <w:r w:rsidR="00394C01" w:rsidDel="00557B96">
          <w:rPr>
            <w:i/>
            <w:iCs w:val="0"/>
          </w:rPr>
          <w:delText xml:space="preserve"> </w:delText>
        </w:r>
        <w:bookmarkStart w:id="2145" w:name="_Toc111378242"/>
        <w:bookmarkStart w:id="2146" w:name="_Toc111401796"/>
        <w:bookmarkEnd w:id="2145"/>
        <w:bookmarkEnd w:id="2146"/>
      </w:del>
    </w:p>
    <w:p w14:paraId="63B5D233" w14:textId="13263849" w:rsidR="00357610" w:rsidRPr="000C7AC0" w:rsidDel="00557B96" w:rsidRDefault="006454A1" w:rsidP="00BA272F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2147" w:author="Bambi C" w:date="2022-08-14T14:01:00Z"/>
        </w:rPr>
      </w:pPr>
      <w:del w:id="2148" w:author="Bambi C" w:date="2022-08-14T14:01:00Z">
        <w:r w:rsidDel="00557B96">
          <w:delText xml:space="preserve">The exit function </w:delText>
        </w:r>
        <w:r w:rsidR="00173DC4" w:rsidDel="00557B96">
          <w:delText xml:space="preserve">essentially triggers the </w:delText>
        </w:r>
        <w:r w:rsidR="00173DC4" w:rsidRPr="00BA272F" w:rsidDel="00557B96">
          <w:rPr>
            <w:rFonts w:ascii="Consolas" w:hAnsi="Consolas" w:cs="Consolas"/>
          </w:rPr>
          <w:delText>break</w:delText>
        </w:r>
        <w:r w:rsidR="00173DC4" w:rsidDel="00557B96">
          <w:delText xml:space="preserve"> statement for the </w:delText>
        </w:r>
        <w:r w:rsidR="00173DC4" w:rsidRPr="00BA272F" w:rsidDel="00557B96">
          <w:rPr>
            <w:rFonts w:ascii="Consolas" w:hAnsi="Consolas" w:cs="Consolas"/>
          </w:rPr>
          <w:delText xml:space="preserve">while </w:delText>
        </w:r>
        <w:r w:rsidR="005B3363" w:rsidRPr="00BA272F" w:rsidDel="00557B96">
          <w:rPr>
            <w:rFonts w:ascii="Consolas" w:hAnsi="Consolas" w:cs="Consolas"/>
          </w:rPr>
          <w:delText>T</w:delText>
        </w:r>
        <w:r w:rsidR="00173DC4" w:rsidRPr="00BA272F" w:rsidDel="00557B96">
          <w:rPr>
            <w:rFonts w:ascii="Consolas" w:hAnsi="Consolas" w:cs="Consolas"/>
          </w:rPr>
          <w:delText>rue</w:delText>
        </w:r>
        <w:r w:rsidR="005B3363" w:rsidRPr="00BA272F" w:rsidDel="00557B96">
          <w:rPr>
            <w:rFonts w:ascii="Consolas" w:hAnsi="Consolas" w:cs="Consolas"/>
          </w:rPr>
          <w:delText>:</w:delText>
        </w:r>
        <w:r w:rsidR="00173DC4" w:rsidDel="00557B96">
          <w:delText xml:space="preserve"> loop for the menu / </w:delText>
        </w:r>
        <w:r w:rsidR="00FE570A" w:rsidDel="00557B96">
          <w:delText>program (</w:delText>
        </w:r>
        <w:r w:rsidR="007538AB" w:rsidDel="00557B96">
          <w:fldChar w:fldCharType="begin"/>
        </w:r>
        <w:r w:rsidR="007538AB" w:rsidDel="00557B96">
          <w:delInstrText xml:space="preserve"> REF _Ref110953290 \h </w:delInstrText>
        </w:r>
        <w:r w:rsidR="00394C01" w:rsidDel="00557B96">
          <w:delInstrText xml:space="preserve"> \* MERGEFORMAT </w:delInstrText>
        </w:r>
        <w:r w:rsidR="007538AB" w:rsidDel="00557B96">
          <w:fldChar w:fldCharType="separate"/>
        </w:r>
        <w:r w:rsidR="007538AB" w:rsidDel="00557B96">
          <w:delText xml:space="preserve">Figure </w:delText>
        </w:r>
        <w:r w:rsidR="007538AB" w:rsidDel="00557B96">
          <w:rPr>
            <w:noProof/>
          </w:rPr>
          <w:delText>24</w:delText>
        </w:r>
        <w:r w:rsidR="007538AB" w:rsidDel="00557B96">
          <w:fldChar w:fldCharType="end"/>
        </w:r>
        <w:r w:rsidR="00FE570A" w:rsidDel="00557B96">
          <w:delText>)</w:delText>
        </w:r>
        <w:r w:rsidR="00173DC4" w:rsidDel="00557B96">
          <w:delText>.</w:delText>
        </w:r>
        <w:bookmarkStart w:id="2149" w:name="_Toc111378243"/>
        <w:bookmarkStart w:id="2150" w:name="_Toc111401797"/>
        <w:bookmarkEnd w:id="2149"/>
        <w:bookmarkEnd w:id="2150"/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57610" w:rsidRPr="00BB3E5B" w:rsidDel="00557B96" w14:paraId="341D2101" w14:textId="7D2FD8FD" w:rsidTr="00EF2150">
        <w:trPr>
          <w:del w:id="2151" w:author="Bambi C" w:date="2022-08-14T14:01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14DE37D" w14:textId="3C49FB06" w:rsidR="00357610" w:rsidRPr="00BB3E5B" w:rsidDel="00557B96" w:rsidRDefault="00357610" w:rsidP="00394C01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2152" w:author="Bambi C" w:date="2022-08-14T14:01:00Z"/>
                <w:rFonts w:ascii="Consolas" w:hAnsi="Consolas" w:cs="Consolas"/>
                <w:iCs w:val="0"/>
                <w:color w:val="000000" w:themeColor="text1"/>
              </w:rPr>
            </w:pPr>
            <w:bookmarkStart w:id="2153" w:name="_Toc111378244"/>
            <w:bookmarkStart w:id="2154" w:name="_Toc111401798"/>
            <w:bookmarkEnd w:id="2153"/>
            <w:bookmarkEnd w:id="2154"/>
          </w:p>
        </w:tc>
        <w:bookmarkStart w:id="2155" w:name="_Toc111378245"/>
        <w:bookmarkStart w:id="2156" w:name="_Toc111401799"/>
        <w:bookmarkEnd w:id="2155"/>
        <w:bookmarkEnd w:id="2156"/>
      </w:tr>
    </w:tbl>
    <w:p w14:paraId="5C880119" w14:textId="78F4F427" w:rsidR="00357610" w:rsidDel="00557B96" w:rsidRDefault="00357610" w:rsidP="00357610">
      <w:pPr>
        <w:pStyle w:val="Caption"/>
        <w:rPr>
          <w:del w:id="2157" w:author="Bambi C" w:date="2022-08-14T14:01:00Z"/>
        </w:rPr>
      </w:pPr>
      <w:bookmarkStart w:id="2158" w:name="_Ref110953290"/>
      <w:del w:id="2159" w:author="Bambi C" w:date="2022-08-14T14:01:00Z">
        <w:r w:rsidDel="00557B96">
          <w:delText xml:space="preserve">Figure </w:delText>
        </w:r>
        <w:r w:rsidR="00DE6474" w:rsidDel="00557B96">
          <w:rPr>
            <w:b w:val="0"/>
            <w:bCs w:val="0"/>
          </w:rPr>
          <w:fldChar w:fldCharType="begin"/>
        </w:r>
        <w:r w:rsidR="00DE6474" w:rsidDel="00557B96">
          <w:delInstrText xml:space="preserve"> SEQ Figure \* ARABIC </w:delInstrText>
        </w:r>
        <w:r w:rsidR="00DE6474" w:rsidDel="00557B96">
          <w:rPr>
            <w:b w:val="0"/>
            <w:bCs w:val="0"/>
          </w:rPr>
          <w:fldChar w:fldCharType="separate"/>
        </w:r>
        <w:r w:rsidR="00F52F1D" w:rsidDel="00557B96">
          <w:rPr>
            <w:noProof/>
          </w:rPr>
          <w:delText>24</w:delText>
        </w:r>
        <w:r w:rsidR="00DE6474" w:rsidDel="00557B96">
          <w:rPr>
            <w:b w:val="0"/>
            <w:bCs w:val="0"/>
            <w:noProof/>
          </w:rPr>
          <w:fldChar w:fldCharType="end"/>
        </w:r>
        <w:bookmarkEnd w:id="2158"/>
        <w:r w:rsidDel="00557B96">
          <w:delText xml:space="preserve">. Source code </w:delText>
        </w:r>
        <w:r w:rsidR="00F52F1D" w:rsidDel="00557B96">
          <w:delText xml:space="preserve">to </w:delText>
        </w:r>
        <w:r w:rsidDel="00557B96">
          <w:delText>quit the program</w:delText>
        </w:r>
        <w:bookmarkStart w:id="2160" w:name="_Toc111378246"/>
        <w:bookmarkStart w:id="2161" w:name="_Toc111401800"/>
        <w:bookmarkEnd w:id="2160"/>
        <w:bookmarkEnd w:id="2161"/>
      </w:del>
    </w:p>
    <w:p w14:paraId="2F100A5B" w14:textId="3B1FC865" w:rsidR="00357610" w:rsidDel="00557B96" w:rsidRDefault="00C17750" w:rsidP="00BA272F">
      <w:pPr>
        <w:shd w:val="clear" w:color="auto" w:fill="FFFF00"/>
        <w:rPr>
          <w:del w:id="2162" w:author="Bambi C" w:date="2022-08-14T14:01:00Z"/>
        </w:rPr>
      </w:pPr>
      <w:del w:id="2163" w:author="Bambi C" w:date="2022-08-14T14:01:00Z">
        <w:r w:rsidDel="00557B96">
          <w:delText xml:space="preserve">When the user chooses to quit the program, final farewell message before </w:delText>
        </w:r>
        <w:r w:rsidR="00251D18" w:rsidDel="00557B96">
          <w:delText xml:space="preserve">interrupting the quit with a final input from the user </w:delText>
        </w:r>
        <w:r w:rsidR="005F527A" w:rsidDel="00557B96">
          <w:delText>(</w:delText>
        </w:r>
        <w:r w:rsidR="00355629" w:rsidDel="00557B96">
          <w:fldChar w:fldCharType="begin"/>
        </w:r>
        <w:r w:rsidR="00355629" w:rsidDel="00557B96">
          <w:delInstrText xml:space="preserve"> REF _Ref110953021 \h </w:delInstrText>
        </w:r>
        <w:r w:rsidR="00394C01" w:rsidDel="00557B96">
          <w:delInstrText xml:space="preserve"> \* MERGEFORMAT </w:delInstrText>
        </w:r>
        <w:r w:rsidR="00355629" w:rsidDel="00557B96">
          <w:fldChar w:fldCharType="separate"/>
        </w:r>
        <w:r w:rsidR="00355629" w:rsidDel="00557B96">
          <w:delText xml:space="preserve">Figure </w:delText>
        </w:r>
        <w:r w:rsidR="00355629" w:rsidDel="00557B96">
          <w:rPr>
            <w:noProof/>
          </w:rPr>
          <w:delText>25</w:delText>
        </w:r>
        <w:r w:rsidR="00355629" w:rsidDel="00557B96">
          <w:fldChar w:fldCharType="end"/>
        </w:r>
        <w:r w:rsidR="005F527A" w:rsidDel="00557B96">
          <w:delText>).</w:delText>
        </w:r>
        <w:bookmarkStart w:id="2164" w:name="_Toc111378247"/>
        <w:bookmarkStart w:id="2165" w:name="_Toc111401801"/>
        <w:bookmarkEnd w:id="2164"/>
        <w:bookmarkEnd w:id="2165"/>
      </w:del>
    </w:p>
    <w:p w14:paraId="2A1D4B7D" w14:textId="4D579E76" w:rsidR="001E54FE" w:rsidDel="00557B96" w:rsidRDefault="001E54FE" w:rsidP="00357610">
      <w:pPr>
        <w:rPr>
          <w:del w:id="2166" w:author="Bambi C" w:date="2022-08-14T14:01:00Z"/>
        </w:rPr>
      </w:pPr>
      <w:bookmarkStart w:id="2167" w:name="_Toc111378248"/>
      <w:bookmarkStart w:id="2168" w:name="_Toc111401802"/>
      <w:bookmarkEnd w:id="2167"/>
      <w:bookmarkEnd w:id="2168"/>
    </w:p>
    <w:p w14:paraId="205BEE94" w14:textId="0FF90E64" w:rsidR="001E54FE" w:rsidDel="00557B96" w:rsidRDefault="001E54FE" w:rsidP="001E54FE">
      <w:pPr>
        <w:pStyle w:val="Caption"/>
        <w:rPr>
          <w:del w:id="2169" w:author="Bambi C" w:date="2022-08-14T14:01:00Z"/>
        </w:rPr>
      </w:pPr>
      <w:bookmarkStart w:id="2170" w:name="_Ref110953021"/>
      <w:del w:id="2171" w:author="Bambi C" w:date="2022-08-14T14:01:00Z">
        <w:r w:rsidDel="00557B96">
          <w:delText xml:space="preserve">Figure </w:delText>
        </w:r>
        <w:r w:rsidR="00DE6474" w:rsidDel="00557B96">
          <w:rPr>
            <w:b w:val="0"/>
            <w:bCs w:val="0"/>
          </w:rPr>
          <w:fldChar w:fldCharType="begin"/>
        </w:r>
        <w:r w:rsidR="00DE6474" w:rsidDel="00557B96">
          <w:delInstrText xml:space="preserve"> SEQ Figure \* ARABIC </w:delInstrText>
        </w:r>
        <w:r w:rsidR="00DE6474" w:rsidDel="00557B96">
          <w:rPr>
            <w:b w:val="0"/>
            <w:bCs w:val="0"/>
          </w:rPr>
          <w:fldChar w:fldCharType="separate"/>
        </w:r>
        <w:r w:rsidDel="00557B96">
          <w:rPr>
            <w:noProof/>
          </w:rPr>
          <w:delText>25</w:delText>
        </w:r>
        <w:r w:rsidR="00DE6474" w:rsidDel="00557B96">
          <w:rPr>
            <w:b w:val="0"/>
            <w:bCs w:val="0"/>
            <w:noProof/>
          </w:rPr>
          <w:fldChar w:fldCharType="end"/>
        </w:r>
        <w:bookmarkEnd w:id="2170"/>
        <w:r w:rsidDel="00557B96">
          <w:delText>. Screen capture if user chooses to Quit the program</w:delText>
        </w:r>
        <w:bookmarkStart w:id="2172" w:name="_Toc111378249"/>
        <w:bookmarkStart w:id="2173" w:name="_Toc111401803"/>
        <w:bookmarkEnd w:id="2172"/>
        <w:bookmarkEnd w:id="2173"/>
      </w:del>
    </w:p>
    <w:p w14:paraId="472CE50D" w14:textId="7ACAA45E" w:rsidR="001E54FE" w:rsidDel="00557B96" w:rsidRDefault="007538AB" w:rsidP="00BA272F">
      <w:pPr>
        <w:shd w:val="clear" w:color="auto" w:fill="FFFF00"/>
        <w:rPr>
          <w:del w:id="2174" w:author="Bambi C" w:date="2022-08-14T14:01:00Z"/>
        </w:rPr>
      </w:pPr>
      <w:del w:id="2175" w:author="Bambi C" w:date="2022-08-14T14:01:00Z">
        <w:r w:rsidDel="00557B96">
          <w:delText xml:space="preserve">Keeping the user experience as consistent as possible so performance of functions and navigation through </w:delText>
        </w:r>
        <w:r w:rsidR="00F92F65" w:rsidDel="00557B96">
          <w:delText xml:space="preserve">the program becomes more predictable and efficient for the user. </w:delText>
        </w:r>
        <w:r w:rsidR="008728B1" w:rsidDel="00557B96">
          <w:delText xml:space="preserve">The user has the option to return to the menu before confirming they want to quit the program </w:delText>
        </w:r>
        <w:r w:rsidR="005F527A" w:rsidDel="00557B96">
          <w:delText>(</w:delText>
        </w:r>
        <w:r w:rsidR="00355629" w:rsidDel="00557B96">
          <w:fldChar w:fldCharType="begin"/>
        </w:r>
        <w:r w:rsidR="00355629" w:rsidDel="00557B96">
          <w:delInstrText xml:space="preserve"> REF _Ref110953041 \h </w:delInstrText>
        </w:r>
        <w:r w:rsidR="00394C01" w:rsidDel="00557B96">
          <w:delInstrText xml:space="preserve"> \* MERGEFORMAT </w:delInstrText>
        </w:r>
        <w:r w:rsidR="00355629" w:rsidDel="00557B96">
          <w:fldChar w:fldCharType="separate"/>
        </w:r>
        <w:r w:rsidR="00355629" w:rsidDel="00557B96">
          <w:delText xml:space="preserve">Figure </w:delText>
        </w:r>
        <w:r w:rsidR="00355629" w:rsidDel="00557B96">
          <w:rPr>
            <w:noProof/>
          </w:rPr>
          <w:delText>26</w:delText>
        </w:r>
        <w:r w:rsidR="00355629" w:rsidDel="00557B96">
          <w:fldChar w:fldCharType="end"/>
        </w:r>
        <w:r w:rsidR="005F527A" w:rsidDel="00557B96">
          <w:delText>).</w:delText>
        </w:r>
        <w:bookmarkStart w:id="2176" w:name="_Toc111378250"/>
        <w:bookmarkStart w:id="2177" w:name="_Toc111401804"/>
        <w:bookmarkEnd w:id="2176"/>
        <w:bookmarkEnd w:id="2177"/>
      </w:del>
    </w:p>
    <w:p w14:paraId="156A1EAD" w14:textId="4B10B3B7" w:rsidR="00357610" w:rsidDel="00557B96" w:rsidRDefault="00357610" w:rsidP="00357610">
      <w:pPr>
        <w:keepNext/>
        <w:rPr>
          <w:del w:id="2178" w:author="Bambi C" w:date="2022-08-14T14:01:00Z"/>
        </w:rPr>
      </w:pPr>
      <w:bookmarkStart w:id="2179" w:name="_Toc111378251"/>
      <w:bookmarkStart w:id="2180" w:name="_Toc111401805"/>
      <w:bookmarkEnd w:id="2179"/>
      <w:bookmarkEnd w:id="2180"/>
    </w:p>
    <w:p w14:paraId="5F10957C" w14:textId="3BD49031" w:rsidR="00357610" w:rsidDel="00557B96" w:rsidRDefault="00357610" w:rsidP="00BA272F">
      <w:pPr>
        <w:pStyle w:val="Caption"/>
        <w:rPr>
          <w:del w:id="2181" w:author="Bambi C" w:date="2022-08-14T14:01:00Z"/>
        </w:rPr>
      </w:pPr>
      <w:bookmarkStart w:id="2182" w:name="_Ref110953041"/>
      <w:del w:id="2183" w:author="Bambi C" w:date="2022-08-14T14:01:00Z">
        <w:r w:rsidDel="00557B96">
          <w:delText xml:space="preserve">Figure </w:delText>
        </w:r>
        <w:r w:rsidDel="00557B96">
          <w:fldChar w:fldCharType="begin"/>
        </w:r>
        <w:r w:rsidDel="00557B96">
          <w:rPr>
            <w:b w:val="0"/>
            <w:bCs w:val="0"/>
          </w:rPr>
          <w:delInstrText xml:space="preserve"> SEQ Figure \* ARABIC </w:delInstrText>
        </w:r>
        <w:r w:rsidDel="00557B96">
          <w:fldChar w:fldCharType="separate"/>
        </w:r>
        <w:r w:rsidR="005F527A" w:rsidDel="00557B96">
          <w:rPr>
            <w:noProof/>
          </w:rPr>
          <w:delText>26</w:delText>
        </w:r>
        <w:r w:rsidDel="00557B96">
          <w:rPr>
            <w:noProof/>
          </w:rPr>
          <w:fldChar w:fldCharType="end"/>
        </w:r>
        <w:bookmarkEnd w:id="2182"/>
        <w:r w:rsidDel="00557B96">
          <w:delText>. Screen capture if user selects Menu</w:delText>
        </w:r>
        <w:r w:rsidR="00B81226" w:rsidDel="00557B96">
          <w:delText xml:space="preserve"> from option 5</w:delText>
        </w:r>
        <w:bookmarkStart w:id="2184" w:name="_Toc111378252"/>
        <w:bookmarkStart w:id="2185" w:name="_Toc111401806"/>
        <w:bookmarkEnd w:id="2184"/>
        <w:bookmarkEnd w:id="2185"/>
      </w:del>
    </w:p>
    <w:p w14:paraId="26F1A687" w14:textId="3FC8E940" w:rsidR="00780A5D" w:rsidRPr="00780A5D" w:rsidDel="00557B96" w:rsidRDefault="00780A5D" w:rsidP="00BA272F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2186" w:author="Bambi C" w:date="2022-08-14T14:01:00Z"/>
        </w:rPr>
      </w:pPr>
      <w:del w:id="2187" w:author="Bambi C" w:date="2022-08-14T14:01:00Z">
        <w:r w:rsidRPr="00BA272F" w:rsidDel="00557B96">
          <w:rPr>
            <w:b/>
            <w:bCs/>
          </w:rPr>
          <w:delText>Future feature</w:delText>
        </w:r>
        <w:r w:rsidDel="00557B96">
          <w:delText>: Prompt user to save file if they are exiting without saving. Implementation: Create counter array-variable[0] where save returns value to zero and other actions: (1) add, (2) remove will increment the counter +1.</w:delText>
        </w:r>
        <w:r w:rsidR="00662B72" w:rsidDel="00557B96">
          <w:delText xml:space="preserve"> If variable is &gt; 0, then prompt user to save.</w:delText>
        </w:r>
        <w:bookmarkStart w:id="2188" w:name="_Toc111378253"/>
        <w:bookmarkStart w:id="2189" w:name="_Toc111401807"/>
        <w:bookmarkEnd w:id="2188"/>
        <w:bookmarkEnd w:id="2189"/>
      </w:del>
    </w:p>
    <w:p w14:paraId="260CC81E" w14:textId="1A3913E1" w:rsidR="00037B5C" w:rsidRPr="000527C0" w:rsidDel="00557B96" w:rsidRDefault="00357610" w:rsidP="00C43836">
      <w:pPr>
        <w:jc w:val="right"/>
        <w:rPr>
          <w:del w:id="2190" w:author="Bambi C" w:date="2022-08-14T14:01:00Z"/>
        </w:rPr>
      </w:pPr>
      <w:del w:id="2191" w:author="Bambi C" w:date="2022-08-14T14:01:00Z">
        <w:r w:rsidRPr="000527C0" w:rsidDel="00557B96">
          <w:delText>[</w:delText>
        </w:r>
        <w:r w:rsidRPr="000527C0" w:rsidDel="00557B96">
          <w:fldChar w:fldCharType="begin"/>
        </w:r>
        <w:r w:rsidRPr="000527C0" w:rsidDel="00557B96">
          <w:delInstrText xml:space="preserve"> REF _Ref108280728 \h  \* MERGEFORMAT </w:delInstrText>
        </w:r>
        <w:r w:rsidRPr="000527C0" w:rsidDel="00557B96">
          <w:fldChar w:fldCharType="separate"/>
        </w:r>
        <w:r w:rsidRPr="000527C0" w:rsidDel="00557B96">
          <w:delText>Table of Contents</w:delText>
        </w:r>
        <w:r w:rsidRPr="000527C0" w:rsidDel="00557B96">
          <w:fldChar w:fldCharType="end"/>
        </w:r>
        <w:r w:rsidRPr="000527C0" w:rsidDel="00557B96">
          <w:delText>]</w:delText>
        </w:r>
        <w:bookmarkStart w:id="2192" w:name="_Toc111378254"/>
        <w:bookmarkStart w:id="2193" w:name="_Toc111401808"/>
        <w:bookmarkEnd w:id="2192"/>
        <w:bookmarkEnd w:id="2193"/>
      </w:del>
    </w:p>
    <w:p w14:paraId="713C4009" w14:textId="0C101F7F" w:rsidR="00F20E3E" w:rsidRPr="000527C0" w:rsidRDefault="00374946" w:rsidP="000663EC">
      <w:pPr>
        <w:pStyle w:val="Heading3"/>
      </w:pPr>
      <w:bookmarkStart w:id="2194" w:name="_Toc110380189"/>
      <w:bookmarkStart w:id="2195" w:name="_Toc110350315"/>
      <w:bookmarkStart w:id="2196" w:name="_Toc110380190"/>
      <w:bookmarkStart w:id="2197" w:name="_Toc110350316"/>
      <w:bookmarkStart w:id="2198" w:name="_Toc110380191"/>
      <w:bookmarkStart w:id="2199" w:name="_Toc110350317"/>
      <w:bookmarkStart w:id="2200" w:name="_Toc110380192"/>
      <w:bookmarkStart w:id="2201" w:name="_Toc110350318"/>
      <w:bookmarkStart w:id="2202" w:name="_Toc110380193"/>
      <w:bookmarkStart w:id="2203" w:name="_Toc110350321"/>
      <w:bookmarkStart w:id="2204" w:name="_Toc110380196"/>
      <w:bookmarkStart w:id="2205" w:name="_Toc110350322"/>
      <w:bookmarkStart w:id="2206" w:name="_Toc110380197"/>
      <w:bookmarkStart w:id="2207" w:name="_Toc110350323"/>
      <w:bookmarkStart w:id="2208" w:name="_Toc110380198"/>
      <w:bookmarkStart w:id="2209" w:name="_Toc110350324"/>
      <w:bookmarkStart w:id="2210" w:name="_Toc110380199"/>
      <w:bookmarkStart w:id="2211" w:name="_Toc110350325"/>
      <w:bookmarkStart w:id="2212" w:name="_Toc110380200"/>
      <w:bookmarkStart w:id="2213" w:name="_Toc110350326"/>
      <w:bookmarkStart w:id="2214" w:name="_Toc110380201"/>
      <w:bookmarkStart w:id="2215" w:name="_Toc110350327"/>
      <w:bookmarkStart w:id="2216" w:name="_Toc110380202"/>
      <w:bookmarkStart w:id="2217" w:name="_Toc110350328"/>
      <w:bookmarkStart w:id="2218" w:name="_Toc110380203"/>
      <w:bookmarkStart w:id="2219" w:name="_Toc110350329"/>
      <w:bookmarkStart w:id="2220" w:name="_Toc110380204"/>
      <w:bookmarkStart w:id="2221" w:name="_Toc110350330"/>
      <w:bookmarkStart w:id="2222" w:name="_Toc110380205"/>
      <w:bookmarkStart w:id="2223" w:name="_Toc110350331"/>
      <w:bookmarkStart w:id="2224" w:name="_Toc110380206"/>
      <w:bookmarkStart w:id="2225" w:name="_Toc110350332"/>
      <w:bookmarkStart w:id="2226" w:name="_Toc110380207"/>
      <w:bookmarkStart w:id="2227" w:name="_Toc110350339"/>
      <w:bookmarkStart w:id="2228" w:name="_Toc110380214"/>
      <w:bookmarkStart w:id="2229" w:name="_Toc110350340"/>
      <w:bookmarkStart w:id="2230" w:name="_Toc110380215"/>
      <w:bookmarkStart w:id="2231" w:name="_Toc110350341"/>
      <w:bookmarkStart w:id="2232" w:name="_Toc110380216"/>
      <w:bookmarkStart w:id="2233" w:name="_Toc110350342"/>
      <w:bookmarkStart w:id="2234" w:name="_Toc110380217"/>
      <w:bookmarkStart w:id="2235" w:name="_Toc110350343"/>
      <w:bookmarkStart w:id="2236" w:name="_Toc110380218"/>
      <w:bookmarkStart w:id="2237" w:name="_Toc110350344"/>
      <w:bookmarkStart w:id="2238" w:name="_Toc110380219"/>
      <w:bookmarkStart w:id="2239" w:name="_Toc110350345"/>
      <w:bookmarkStart w:id="2240" w:name="_Toc110380220"/>
      <w:bookmarkStart w:id="2241" w:name="_Toc110350346"/>
      <w:bookmarkStart w:id="2242" w:name="_Toc110380221"/>
      <w:bookmarkStart w:id="2243" w:name="_Toc110350347"/>
      <w:bookmarkStart w:id="2244" w:name="_Toc110380222"/>
      <w:bookmarkStart w:id="2245" w:name="_Toc110350348"/>
      <w:bookmarkStart w:id="2246" w:name="_Toc110380223"/>
      <w:bookmarkStart w:id="2247" w:name="_Toc110350349"/>
      <w:bookmarkStart w:id="2248" w:name="_Toc110380224"/>
      <w:bookmarkStart w:id="2249" w:name="_Toc110350350"/>
      <w:bookmarkStart w:id="2250" w:name="_Toc110380225"/>
      <w:bookmarkStart w:id="2251" w:name="_Toc110350351"/>
      <w:bookmarkStart w:id="2252" w:name="_Toc110380226"/>
      <w:bookmarkStart w:id="2253" w:name="_Toc110350352"/>
      <w:bookmarkStart w:id="2254" w:name="_Toc110380227"/>
      <w:bookmarkStart w:id="2255" w:name="_Toc110350353"/>
      <w:bookmarkStart w:id="2256" w:name="_Toc110380228"/>
      <w:bookmarkStart w:id="2257" w:name="_Toc110350354"/>
      <w:bookmarkStart w:id="2258" w:name="_Toc110380229"/>
      <w:bookmarkStart w:id="2259" w:name="_Toc110350355"/>
      <w:bookmarkStart w:id="2260" w:name="_Toc110380230"/>
      <w:bookmarkStart w:id="2261" w:name="_Toc110350356"/>
      <w:bookmarkStart w:id="2262" w:name="_Toc110380231"/>
      <w:bookmarkStart w:id="2263" w:name="_Toc110350357"/>
      <w:bookmarkStart w:id="2264" w:name="_Toc110380232"/>
      <w:bookmarkStart w:id="2265" w:name="_Toc110350358"/>
      <w:bookmarkStart w:id="2266" w:name="_Toc110380233"/>
      <w:bookmarkStart w:id="2267" w:name="_Toc110350361"/>
      <w:bookmarkStart w:id="2268" w:name="_Toc110380236"/>
      <w:bookmarkStart w:id="2269" w:name="_Toc110350362"/>
      <w:bookmarkStart w:id="2270" w:name="_Toc110380237"/>
      <w:bookmarkStart w:id="2271" w:name="_Toc109750109"/>
      <w:bookmarkStart w:id="2272" w:name="_Toc110350363"/>
      <w:bookmarkStart w:id="2273" w:name="_Toc110380238"/>
      <w:bookmarkStart w:id="2274" w:name="_Toc109750007"/>
      <w:bookmarkStart w:id="2275" w:name="_Toc109750059"/>
      <w:bookmarkStart w:id="2276" w:name="_Toc109750110"/>
      <w:bookmarkStart w:id="2277" w:name="_Toc109750160"/>
      <w:bookmarkStart w:id="2278" w:name="_Toc109750301"/>
      <w:bookmarkStart w:id="2279" w:name="_Toc110350364"/>
      <w:bookmarkStart w:id="2280" w:name="_Toc110380239"/>
      <w:bookmarkStart w:id="2281" w:name="_Toc109750008"/>
      <w:bookmarkStart w:id="2282" w:name="_Toc109750060"/>
      <w:bookmarkStart w:id="2283" w:name="_Toc109750111"/>
      <w:bookmarkStart w:id="2284" w:name="_Toc109750161"/>
      <w:bookmarkStart w:id="2285" w:name="_Toc109750252"/>
      <w:bookmarkStart w:id="2286" w:name="_Toc109750302"/>
      <w:bookmarkStart w:id="2287" w:name="_Toc109750352"/>
      <w:bookmarkStart w:id="2288" w:name="_Toc109750444"/>
      <w:bookmarkStart w:id="2289" w:name="_Toc109750493"/>
      <w:bookmarkStart w:id="2290" w:name="_Toc110350365"/>
      <w:bookmarkStart w:id="2291" w:name="_Toc110380240"/>
      <w:bookmarkStart w:id="2292" w:name="_Toc109750009"/>
      <w:bookmarkStart w:id="2293" w:name="_Toc109750061"/>
      <w:bookmarkStart w:id="2294" w:name="_Toc109750112"/>
      <w:bookmarkStart w:id="2295" w:name="_Toc109750162"/>
      <w:bookmarkStart w:id="2296" w:name="_Toc109750253"/>
      <w:bookmarkStart w:id="2297" w:name="_Toc109750303"/>
      <w:bookmarkStart w:id="2298" w:name="_Toc109750353"/>
      <w:bookmarkStart w:id="2299" w:name="_Toc109750445"/>
      <w:bookmarkStart w:id="2300" w:name="_Toc109750494"/>
      <w:bookmarkStart w:id="2301" w:name="_Toc110350366"/>
      <w:bookmarkStart w:id="2302" w:name="_Toc110380241"/>
      <w:bookmarkStart w:id="2303" w:name="_Toc109750010"/>
      <w:bookmarkStart w:id="2304" w:name="_Toc109750062"/>
      <w:bookmarkStart w:id="2305" w:name="_Toc109750113"/>
      <w:bookmarkStart w:id="2306" w:name="_Toc109750163"/>
      <w:bookmarkStart w:id="2307" w:name="_Toc109750254"/>
      <w:bookmarkStart w:id="2308" w:name="_Toc109750304"/>
      <w:bookmarkStart w:id="2309" w:name="_Toc109750354"/>
      <w:bookmarkStart w:id="2310" w:name="_Toc109750446"/>
      <w:bookmarkStart w:id="2311" w:name="_Toc109750495"/>
      <w:bookmarkStart w:id="2312" w:name="_Toc110350367"/>
      <w:bookmarkStart w:id="2313" w:name="_Toc110380242"/>
      <w:bookmarkStart w:id="2314" w:name="_Toc109750011"/>
      <w:bookmarkStart w:id="2315" w:name="_Toc109750063"/>
      <w:bookmarkStart w:id="2316" w:name="_Toc109750114"/>
      <w:bookmarkStart w:id="2317" w:name="_Toc109750164"/>
      <w:bookmarkStart w:id="2318" w:name="_Toc109750255"/>
      <w:bookmarkStart w:id="2319" w:name="_Toc109750305"/>
      <w:bookmarkStart w:id="2320" w:name="_Toc109750355"/>
      <w:bookmarkStart w:id="2321" w:name="_Toc109750447"/>
      <w:bookmarkStart w:id="2322" w:name="_Toc109750496"/>
      <w:bookmarkStart w:id="2323" w:name="_Toc110350368"/>
      <w:bookmarkStart w:id="2324" w:name="_Toc110380243"/>
      <w:bookmarkStart w:id="2325" w:name="_Toc109750012"/>
      <w:bookmarkStart w:id="2326" w:name="_Toc109750064"/>
      <w:bookmarkStart w:id="2327" w:name="_Toc109750115"/>
      <w:bookmarkStart w:id="2328" w:name="_Toc109750165"/>
      <w:bookmarkStart w:id="2329" w:name="_Toc109750256"/>
      <w:bookmarkStart w:id="2330" w:name="_Toc109750306"/>
      <w:bookmarkStart w:id="2331" w:name="_Toc109750356"/>
      <w:bookmarkStart w:id="2332" w:name="_Toc109750448"/>
      <w:bookmarkStart w:id="2333" w:name="_Toc109750497"/>
      <w:bookmarkStart w:id="2334" w:name="_Toc110350369"/>
      <w:bookmarkStart w:id="2335" w:name="_Toc110380244"/>
      <w:bookmarkStart w:id="2336" w:name="_Toc109750013"/>
      <w:bookmarkStart w:id="2337" w:name="_Toc109750065"/>
      <w:bookmarkStart w:id="2338" w:name="_Toc109750116"/>
      <w:bookmarkStart w:id="2339" w:name="_Toc109750166"/>
      <w:bookmarkStart w:id="2340" w:name="_Toc109750257"/>
      <w:bookmarkStart w:id="2341" w:name="_Toc109750307"/>
      <w:bookmarkStart w:id="2342" w:name="_Toc109750357"/>
      <w:bookmarkStart w:id="2343" w:name="_Toc109750449"/>
      <w:bookmarkStart w:id="2344" w:name="_Toc109750498"/>
      <w:bookmarkStart w:id="2345" w:name="_Toc110350370"/>
      <w:bookmarkStart w:id="2346" w:name="_Toc110380245"/>
      <w:bookmarkStart w:id="2347" w:name="_Toc110350371"/>
      <w:bookmarkStart w:id="2348" w:name="_Toc110380246"/>
      <w:bookmarkStart w:id="2349" w:name="_Toc108987783"/>
      <w:bookmarkStart w:id="2350" w:name="_Toc109061014"/>
      <w:bookmarkStart w:id="2351" w:name="_Toc109061052"/>
      <w:bookmarkStart w:id="2352" w:name="_Toc109061477"/>
      <w:bookmarkStart w:id="2353" w:name="_Toc109745660"/>
      <w:bookmarkStart w:id="2354" w:name="_Toc109745749"/>
      <w:bookmarkStart w:id="2355" w:name="_Toc109745790"/>
      <w:bookmarkStart w:id="2356" w:name="_Toc109745830"/>
      <w:bookmarkStart w:id="2357" w:name="_Toc109745872"/>
      <w:bookmarkStart w:id="2358" w:name="_Toc109745911"/>
      <w:bookmarkStart w:id="2359" w:name="_Toc109745952"/>
      <w:bookmarkStart w:id="2360" w:name="_Toc109745994"/>
      <w:bookmarkStart w:id="2361" w:name="_Toc109746035"/>
      <w:bookmarkStart w:id="2362" w:name="_Toc110350372"/>
      <w:bookmarkStart w:id="2363" w:name="_Toc110380247"/>
      <w:bookmarkStart w:id="2364" w:name="_Toc108987785"/>
      <w:bookmarkStart w:id="2365" w:name="_Toc109061016"/>
      <w:bookmarkStart w:id="2366" w:name="_Toc109061054"/>
      <w:bookmarkStart w:id="2367" w:name="_Toc109061479"/>
      <w:bookmarkStart w:id="2368" w:name="_Toc109745662"/>
      <w:bookmarkStart w:id="2369" w:name="_Toc109745751"/>
      <w:bookmarkStart w:id="2370" w:name="_Toc109745792"/>
      <w:bookmarkStart w:id="2371" w:name="_Toc109745832"/>
      <w:bookmarkStart w:id="2372" w:name="_Toc109745874"/>
      <w:bookmarkStart w:id="2373" w:name="_Toc109745913"/>
      <w:bookmarkStart w:id="2374" w:name="_Toc109745954"/>
      <w:bookmarkStart w:id="2375" w:name="_Toc109745996"/>
      <w:bookmarkStart w:id="2376" w:name="_Toc109746037"/>
      <w:bookmarkStart w:id="2377" w:name="_Toc110350374"/>
      <w:bookmarkStart w:id="2378" w:name="_Toc110380249"/>
      <w:bookmarkStart w:id="2379" w:name="_Toc109745664"/>
      <w:bookmarkStart w:id="2380" w:name="_Toc109745753"/>
      <w:bookmarkStart w:id="2381" w:name="_Toc109745794"/>
      <w:bookmarkStart w:id="2382" w:name="_Toc109745834"/>
      <w:bookmarkStart w:id="2383" w:name="_Toc109745876"/>
      <w:bookmarkStart w:id="2384" w:name="_Toc109745915"/>
      <w:bookmarkStart w:id="2385" w:name="_Toc109745956"/>
      <w:bookmarkStart w:id="2386" w:name="_Toc109745998"/>
      <w:bookmarkStart w:id="2387" w:name="_Toc109746039"/>
      <w:bookmarkStart w:id="2388" w:name="_Toc109749905"/>
      <w:bookmarkStart w:id="2389" w:name="_Toc109750016"/>
      <w:bookmarkStart w:id="2390" w:name="_Toc109750068"/>
      <w:bookmarkStart w:id="2391" w:name="_Toc109750119"/>
      <w:bookmarkStart w:id="2392" w:name="_Toc109750169"/>
      <w:bookmarkStart w:id="2393" w:name="_Toc109750211"/>
      <w:bookmarkStart w:id="2394" w:name="_Toc109750260"/>
      <w:bookmarkStart w:id="2395" w:name="_Toc109750310"/>
      <w:bookmarkStart w:id="2396" w:name="_Toc109750360"/>
      <w:bookmarkStart w:id="2397" w:name="_Toc109750402"/>
      <w:bookmarkStart w:id="2398" w:name="_Toc109750452"/>
      <w:bookmarkStart w:id="2399" w:name="_Toc109750501"/>
      <w:bookmarkStart w:id="2400" w:name="_Toc109750544"/>
      <w:bookmarkStart w:id="2401" w:name="_Toc109750587"/>
      <w:bookmarkStart w:id="2402" w:name="_Toc109750629"/>
      <w:bookmarkStart w:id="2403" w:name="_Toc109751948"/>
      <w:bookmarkStart w:id="2404" w:name="_Toc109758179"/>
      <w:bookmarkStart w:id="2405" w:name="_Toc110337666"/>
      <w:bookmarkStart w:id="2406" w:name="_Toc110338805"/>
      <w:bookmarkStart w:id="2407" w:name="_Toc110338841"/>
      <w:bookmarkStart w:id="2408" w:name="_Toc110338876"/>
      <w:bookmarkStart w:id="2409" w:name="_Toc110338911"/>
      <w:bookmarkStart w:id="2410" w:name="_Toc110340964"/>
      <w:bookmarkStart w:id="2411" w:name="_Toc110341115"/>
      <w:bookmarkStart w:id="2412" w:name="_Toc110341185"/>
      <w:bookmarkStart w:id="2413" w:name="_Toc110341252"/>
      <w:bookmarkStart w:id="2414" w:name="_Toc110349533"/>
      <w:bookmarkStart w:id="2415" w:name="_Toc110349629"/>
      <w:bookmarkStart w:id="2416" w:name="_Toc110350375"/>
      <w:bookmarkStart w:id="2417" w:name="_Toc110380250"/>
      <w:bookmarkStart w:id="2418" w:name="_Toc109745665"/>
      <w:bookmarkStart w:id="2419" w:name="_Toc109745754"/>
      <w:bookmarkStart w:id="2420" w:name="_Toc109745795"/>
      <w:bookmarkStart w:id="2421" w:name="_Toc109745835"/>
      <w:bookmarkStart w:id="2422" w:name="_Toc109745877"/>
      <w:bookmarkStart w:id="2423" w:name="_Toc109745916"/>
      <w:bookmarkStart w:id="2424" w:name="_Toc109745957"/>
      <w:bookmarkStart w:id="2425" w:name="_Toc109745999"/>
      <w:bookmarkStart w:id="2426" w:name="_Toc109746040"/>
      <w:bookmarkStart w:id="2427" w:name="_Toc109749906"/>
      <w:bookmarkStart w:id="2428" w:name="_Toc109750017"/>
      <w:bookmarkStart w:id="2429" w:name="_Toc109750069"/>
      <w:bookmarkStart w:id="2430" w:name="_Toc109750120"/>
      <w:bookmarkStart w:id="2431" w:name="_Toc109750170"/>
      <w:bookmarkStart w:id="2432" w:name="_Toc109750212"/>
      <w:bookmarkStart w:id="2433" w:name="_Toc109750261"/>
      <w:bookmarkStart w:id="2434" w:name="_Toc109750311"/>
      <w:bookmarkStart w:id="2435" w:name="_Toc109750361"/>
      <w:bookmarkStart w:id="2436" w:name="_Toc109750403"/>
      <w:bookmarkStart w:id="2437" w:name="_Toc109750453"/>
      <w:bookmarkStart w:id="2438" w:name="_Toc109750502"/>
      <w:bookmarkStart w:id="2439" w:name="_Toc109750545"/>
      <w:bookmarkStart w:id="2440" w:name="_Toc109750588"/>
      <w:bookmarkStart w:id="2441" w:name="_Toc109750630"/>
      <w:bookmarkStart w:id="2442" w:name="_Toc109751949"/>
      <w:bookmarkStart w:id="2443" w:name="_Toc109758180"/>
      <w:bookmarkStart w:id="2444" w:name="_Toc110337667"/>
      <w:bookmarkStart w:id="2445" w:name="_Toc110338806"/>
      <w:bookmarkStart w:id="2446" w:name="_Toc110338842"/>
      <w:bookmarkStart w:id="2447" w:name="_Toc110338877"/>
      <w:bookmarkStart w:id="2448" w:name="_Toc110338912"/>
      <w:bookmarkStart w:id="2449" w:name="_Toc110340965"/>
      <w:bookmarkStart w:id="2450" w:name="_Toc110341116"/>
      <w:bookmarkStart w:id="2451" w:name="_Toc110341186"/>
      <w:bookmarkStart w:id="2452" w:name="_Toc110341253"/>
      <w:bookmarkStart w:id="2453" w:name="_Toc110349534"/>
      <w:bookmarkStart w:id="2454" w:name="_Toc110349630"/>
      <w:bookmarkStart w:id="2455" w:name="_Toc110350376"/>
      <w:bookmarkStart w:id="2456" w:name="_Toc110380251"/>
      <w:bookmarkStart w:id="2457" w:name="_Toc111401809"/>
      <w:bookmarkEnd w:id="2194"/>
      <w:bookmarkEnd w:id="2195"/>
      <w:bookmarkEnd w:id="2196"/>
      <w:bookmarkEnd w:id="2197"/>
      <w:bookmarkEnd w:id="2198"/>
      <w:bookmarkEnd w:id="2199"/>
      <w:bookmarkEnd w:id="2200"/>
      <w:bookmarkEnd w:id="2201"/>
      <w:bookmarkEnd w:id="2202"/>
      <w:bookmarkEnd w:id="2203"/>
      <w:bookmarkEnd w:id="2204"/>
      <w:bookmarkEnd w:id="2205"/>
      <w:bookmarkEnd w:id="2206"/>
      <w:bookmarkEnd w:id="2207"/>
      <w:bookmarkEnd w:id="2208"/>
      <w:bookmarkEnd w:id="2209"/>
      <w:bookmarkEnd w:id="2210"/>
      <w:bookmarkEnd w:id="2211"/>
      <w:bookmarkEnd w:id="2212"/>
      <w:bookmarkEnd w:id="2213"/>
      <w:bookmarkEnd w:id="2214"/>
      <w:bookmarkEnd w:id="2215"/>
      <w:bookmarkEnd w:id="2216"/>
      <w:bookmarkEnd w:id="2217"/>
      <w:bookmarkEnd w:id="2218"/>
      <w:bookmarkEnd w:id="2219"/>
      <w:bookmarkEnd w:id="2220"/>
      <w:bookmarkEnd w:id="2221"/>
      <w:bookmarkEnd w:id="2222"/>
      <w:bookmarkEnd w:id="2223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r w:rsidRPr="000527C0">
        <w:t>Proposed solution</w:t>
      </w:r>
      <w:bookmarkEnd w:id="2457"/>
    </w:p>
    <w:p w14:paraId="482DFEB1" w14:textId="400F8854" w:rsidR="00E24A34" w:rsidRPr="000527C0" w:rsidRDefault="00484B7E" w:rsidP="00AE188E">
      <w:r w:rsidRPr="000527C0">
        <w:t xml:space="preserve">The following source code is my program for </w:t>
      </w:r>
      <w:del w:id="2458" w:author="Bambi C" w:date="2022-08-14T14:09:00Z">
        <w:r w:rsidRPr="000527C0" w:rsidDel="00BC00BC">
          <w:delText>Assignment0</w:delText>
        </w:r>
        <w:r w:rsidR="00C86D75" w:rsidDel="00BC00BC">
          <w:delText>5</w:delText>
        </w:r>
        <w:r w:rsidR="00993BED" w:rsidRPr="000527C0" w:rsidDel="00BC00BC">
          <w:delText xml:space="preserve"> </w:delText>
        </w:r>
      </w:del>
      <w:ins w:id="2459" w:author="Bambi C" w:date="2022-08-14T14:09:00Z">
        <w:r w:rsidR="00BC00BC" w:rsidRPr="000527C0">
          <w:t>Assignment0</w:t>
        </w:r>
        <w:r w:rsidR="00BC00BC">
          <w:t>6</w:t>
        </w:r>
        <w:r w:rsidR="00BC00BC" w:rsidRPr="000527C0">
          <w:t xml:space="preserve"> </w:t>
        </w:r>
      </w:ins>
      <w:r w:rsidR="00993BED" w:rsidRPr="000527C0">
        <w:t>(</w:t>
      </w:r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ins w:id="2460" w:author="Bambi C" w:date="2022-08-14T19:06:00Z">
        <w:r w:rsidR="00AE188E" w:rsidRPr="000527C0">
          <w:t xml:space="preserve">Figure </w:t>
        </w:r>
        <w:r w:rsidR="00AE188E">
          <w:rPr>
            <w:noProof/>
          </w:rPr>
          <w:t>18</w:t>
        </w:r>
      </w:ins>
      <w:del w:id="2461" w:author="Bambi C" w:date="2022-08-14T19:06:00Z">
        <w:r w:rsidR="00BB228A" w:rsidRPr="000527C0" w:rsidDel="00AE188E">
          <w:delText xml:space="preserve">Figure </w:delText>
        </w:r>
        <w:r w:rsidR="00BB228A" w:rsidDel="00AE188E">
          <w:rPr>
            <w:noProof/>
          </w:rPr>
          <w:delText>27</w:delText>
        </w:r>
      </w:del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982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82"/>
      </w:tblGrid>
      <w:tr w:rsidR="00F576DD" w:rsidRPr="000527C0" w14:paraId="152A9C0B" w14:textId="77777777" w:rsidTr="00D6710E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3ABFF79" w14:textId="77777777" w:rsidR="00D6710E" w:rsidRPr="00D6710E" w:rsidRDefault="00D6710E" w:rsidP="00D6710E">
            <w:pPr>
              <w:rPr>
                <w:ins w:id="246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6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2874CA42" w14:textId="77777777" w:rsidR="00D6710E" w:rsidRPr="00D6710E" w:rsidRDefault="00D6710E" w:rsidP="00D6710E">
            <w:pPr>
              <w:rPr>
                <w:ins w:id="246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6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Title: Assignment06</w:t>
              </w:r>
            </w:ins>
          </w:p>
          <w:p w14:paraId="237FFED9" w14:textId="77777777" w:rsidR="00D6710E" w:rsidRPr="00D6710E" w:rsidRDefault="00D6710E" w:rsidP="00D6710E">
            <w:pPr>
              <w:rPr>
                <w:ins w:id="246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6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Dev: RSar</w:t>
              </w:r>
            </w:ins>
          </w:p>
          <w:p w14:paraId="00609F81" w14:textId="77777777" w:rsidR="00D6710E" w:rsidRPr="00D6710E" w:rsidRDefault="00D6710E" w:rsidP="00D6710E">
            <w:pPr>
              <w:rPr>
                <w:ins w:id="246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6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Desc: Working with functions in a class,</w:t>
              </w:r>
            </w:ins>
          </w:p>
          <w:p w14:paraId="15D3D515" w14:textId="77777777" w:rsidR="00D6710E" w:rsidRPr="00D6710E" w:rsidRDefault="00D6710E" w:rsidP="00D6710E">
            <w:pPr>
              <w:rPr>
                <w:ins w:id="247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7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When the program starts, load each "row" of data</w:t>
              </w:r>
            </w:ins>
          </w:p>
          <w:p w14:paraId="7AA24977" w14:textId="77777777" w:rsidR="00D6710E" w:rsidRPr="00D6710E" w:rsidRDefault="00D6710E" w:rsidP="00D6710E">
            <w:pPr>
              <w:rPr>
                <w:ins w:id="247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7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in "ToDoToDoList.txt" into a python Dictionary.</w:t>
              </w:r>
            </w:ins>
          </w:p>
          <w:p w14:paraId="3EE94356" w14:textId="77777777" w:rsidR="00D6710E" w:rsidRPr="00D6710E" w:rsidRDefault="00D6710E" w:rsidP="00D6710E">
            <w:pPr>
              <w:rPr>
                <w:ins w:id="247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7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Add each dictionary "row" to a python list "table"</w:t>
              </w:r>
            </w:ins>
          </w:p>
          <w:p w14:paraId="15C915E2" w14:textId="77777777" w:rsidR="00D6710E" w:rsidRPr="00D6710E" w:rsidRDefault="00D6710E" w:rsidP="00D6710E">
            <w:pPr>
              <w:rPr>
                <w:ins w:id="247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7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ChangeLog: (date,name,change)</w:t>
              </w:r>
            </w:ins>
          </w:p>
          <w:p w14:paraId="5E593832" w14:textId="77777777" w:rsidR="00D6710E" w:rsidRPr="00D6710E" w:rsidRDefault="00D6710E" w:rsidP="00D6710E">
            <w:pPr>
              <w:rPr>
                <w:ins w:id="247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7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     2022/01/01, RRoot, Created starter script</w:t>
              </w:r>
            </w:ins>
          </w:p>
          <w:p w14:paraId="1FCDBFBE" w14:textId="77777777" w:rsidR="00D6710E" w:rsidRPr="00D6710E" w:rsidRDefault="00D6710E" w:rsidP="00D6710E">
            <w:pPr>
              <w:rPr>
                <w:ins w:id="248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8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     2022/08/13, RSar, Modified code to complete Assignment06</w:t>
              </w:r>
            </w:ins>
          </w:p>
          <w:p w14:paraId="33418CE1" w14:textId="77777777" w:rsidR="00D6710E" w:rsidRPr="00D6710E" w:rsidRDefault="00D6710E" w:rsidP="00D6710E">
            <w:pPr>
              <w:rPr>
                <w:ins w:id="248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8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     2022/08/14, RSar, Assembled code from modules</w:t>
              </w:r>
            </w:ins>
          </w:p>
          <w:p w14:paraId="74C657B2" w14:textId="77777777" w:rsidR="00D6710E" w:rsidRPr="00D6710E" w:rsidRDefault="00D6710E" w:rsidP="00D6710E">
            <w:pPr>
              <w:rPr>
                <w:ins w:id="248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8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     2022/08/16, RSar, Removed 'shadow global variable' error, Comment out debug</w:t>
              </w:r>
            </w:ins>
          </w:p>
          <w:p w14:paraId="781F3E33" w14:textId="77777777" w:rsidR="00D6710E" w:rsidRPr="00D6710E" w:rsidRDefault="00D6710E" w:rsidP="00D6710E">
            <w:pPr>
              <w:rPr>
                <w:ins w:id="248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8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           code.</w:t>
              </w:r>
            </w:ins>
          </w:p>
          <w:p w14:paraId="61A21227" w14:textId="77777777" w:rsidR="00D6710E" w:rsidRPr="00D6710E" w:rsidRDefault="00D6710E" w:rsidP="00D6710E">
            <w:pPr>
              <w:rPr>
                <w:ins w:id="248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8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219F441A" w14:textId="77777777" w:rsidR="00D6710E" w:rsidRPr="00D6710E" w:rsidRDefault="00D6710E" w:rsidP="00D6710E">
            <w:pPr>
              <w:rPr>
                <w:ins w:id="249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6045C6E" w14:textId="77777777" w:rsidR="00D6710E" w:rsidRPr="00D6710E" w:rsidRDefault="00D6710E" w:rsidP="00D6710E">
            <w:pPr>
              <w:rPr>
                <w:ins w:id="249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05AD0A3" w14:textId="77777777" w:rsidR="00D6710E" w:rsidRPr="00D6710E" w:rsidRDefault="00D6710E" w:rsidP="00D6710E">
            <w:pPr>
              <w:rPr>
                <w:ins w:id="249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9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5702CD9D" w14:textId="77777777" w:rsidR="00D6710E" w:rsidRPr="00D6710E" w:rsidRDefault="00D6710E" w:rsidP="00D6710E">
            <w:pPr>
              <w:rPr>
                <w:ins w:id="249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9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2196D60E" w14:textId="77777777" w:rsidR="00D6710E" w:rsidRPr="00D6710E" w:rsidRDefault="00D6710E" w:rsidP="00D6710E">
            <w:pPr>
              <w:rPr>
                <w:ins w:id="249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9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strProgramTitle = "To Do List XP v2.0"  # Program name</w:t>
              </w:r>
            </w:ins>
          </w:p>
          <w:p w14:paraId="329E9EA5" w14:textId="77777777" w:rsidR="00D6710E" w:rsidRPr="00D6710E" w:rsidRDefault="00D6710E" w:rsidP="00D6710E">
            <w:pPr>
              <w:rPr>
                <w:ins w:id="249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49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file_name_str = "ToDoFile.txt"  # The name of the data file</w:t>
              </w:r>
            </w:ins>
          </w:p>
          <w:p w14:paraId="0A38E554" w14:textId="77777777" w:rsidR="00D6710E" w:rsidRPr="00D6710E" w:rsidRDefault="00D6710E" w:rsidP="00D6710E">
            <w:pPr>
              <w:rPr>
                <w:ins w:id="250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0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file_obj = None  # An object that represents a file</w:t>
              </w:r>
            </w:ins>
          </w:p>
          <w:p w14:paraId="43C282A2" w14:textId="77777777" w:rsidR="00D6710E" w:rsidRPr="00D6710E" w:rsidRDefault="00D6710E" w:rsidP="00D6710E">
            <w:pPr>
              <w:rPr>
                <w:ins w:id="250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0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row_dic = {}  # A row of data separated into elements of a dictionary</w:t>
              </w:r>
            </w:ins>
          </w:p>
          <w:p w14:paraId="181A66C2" w14:textId="77777777" w:rsidR="00D6710E" w:rsidRPr="00D6710E" w:rsidRDefault="00D6710E" w:rsidP="00D6710E">
            <w:pPr>
              <w:rPr>
                <w:ins w:id="250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0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47E4D527" w14:textId="77777777" w:rsidR="00D6710E" w:rsidRPr="00D6710E" w:rsidRDefault="00D6710E" w:rsidP="00D6710E">
            <w:pPr>
              <w:rPr>
                <w:ins w:id="250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0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table_lst = []  # A list that acts as a 'table' of rows</w:t>
              </w:r>
            </w:ins>
          </w:p>
          <w:p w14:paraId="30D2073F" w14:textId="77777777" w:rsidR="00D6710E" w:rsidRPr="00D6710E" w:rsidRDefault="00D6710E" w:rsidP="00D6710E">
            <w:pPr>
              <w:rPr>
                <w:ins w:id="250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0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choice_str = ""  # Captures the user option selection</w:t>
              </w:r>
            </w:ins>
          </w:p>
          <w:p w14:paraId="046CB9B5" w14:textId="77777777" w:rsidR="00D6710E" w:rsidRPr="00D6710E" w:rsidRDefault="00D6710E" w:rsidP="00D6710E">
            <w:pPr>
              <w:rPr>
                <w:ins w:id="251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1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list_of_rows = []  # List of dictionary rows</w:t>
              </w:r>
            </w:ins>
          </w:p>
          <w:p w14:paraId="5A1D029C" w14:textId="77777777" w:rsidR="00D6710E" w:rsidRPr="00D6710E" w:rsidRDefault="00D6710E" w:rsidP="00D6710E">
            <w:pPr>
              <w:rPr>
                <w:ins w:id="251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5F9FACF" w14:textId="77777777" w:rsidR="00D6710E" w:rsidRPr="00D6710E" w:rsidRDefault="00D6710E" w:rsidP="00D6710E">
            <w:pPr>
              <w:rPr>
                <w:ins w:id="251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2178C67" w14:textId="77777777" w:rsidR="00D6710E" w:rsidRPr="00D6710E" w:rsidRDefault="00D6710E" w:rsidP="00D6710E">
            <w:pPr>
              <w:rPr>
                <w:ins w:id="251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1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5C71FD8B" w14:textId="77777777" w:rsidR="00D6710E" w:rsidRPr="00D6710E" w:rsidRDefault="00D6710E" w:rsidP="00D6710E">
            <w:pPr>
              <w:rPr>
                <w:ins w:id="251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1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1C18AB32" w14:textId="77777777" w:rsidR="00D6710E" w:rsidRPr="00D6710E" w:rsidRDefault="00D6710E" w:rsidP="00D6710E">
            <w:pPr>
              <w:rPr>
                <w:ins w:id="251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1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796C64A4" w14:textId="77777777" w:rsidR="00D6710E" w:rsidRPr="00D6710E" w:rsidRDefault="00D6710E" w:rsidP="00D6710E">
            <w:pPr>
              <w:rPr>
                <w:ins w:id="252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E5DF2B8" w14:textId="77777777" w:rsidR="00D6710E" w:rsidRPr="00D6710E" w:rsidRDefault="00D6710E" w:rsidP="00D6710E">
            <w:pPr>
              <w:rPr>
                <w:ins w:id="252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2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05356286" w14:textId="77777777" w:rsidR="00D6710E" w:rsidRPr="00D6710E" w:rsidRDefault="00D6710E" w:rsidP="00D6710E">
            <w:pPr>
              <w:rPr>
                <w:ins w:id="252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2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read_data_from_file(file_name, list_of_rows):</w:t>
              </w:r>
            </w:ins>
          </w:p>
          <w:p w14:paraId="6C1174CF" w14:textId="77777777" w:rsidR="00D6710E" w:rsidRPr="00D6710E" w:rsidRDefault="00D6710E" w:rsidP="00D6710E">
            <w:pPr>
              <w:rPr>
                <w:ins w:id="252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2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Reads data from a file into a list of dictionary rows</w:t>
              </w:r>
            </w:ins>
          </w:p>
          <w:p w14:paraId="74BB2A00" w14:textId="77777777" w:rsidR="00D6710E" w:rsidRPr="00D6710E" w:rsidRDefault="00D6710E" w:rsidP="00D6710E">
            <w:pPr>
              <w:rPr>
                <w:ins w:id="252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B472521" w14:textId="77777777" w:rsidR="00D6710E" w:rsidRPr="00D6710E" w:rsidRDefault="00D6710E" w:rsidP="00D6710E">
            <w:pPr>
              <w:rPr>
                <w:ins w:id="252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2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036848D2" w14:textId="77777777" w:rsidR="00D6710E" w:rsidRPr="00D6710E" w:rsidRDefault="00D6710E" w:rsidP="00D6710E">
            <w:pPr>
              <w:rPr>
                <w:ins w:id="253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3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52BE4DFF" w14:textId="77777777" w:rsidR="00D6710E" w:rsidRPr="00D6710E" w:rsidRDefault="00D6710E" w:rsidP="00D6710E">
            <w:pPr>
              <w:rPr>
                <w:ins w:id="253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3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69C301D5" w14:textId="77777777" w:rsidR="00D6710E" w:rsidRPr="00D6710E" w:rsidRDefault="00D6710E" w:rsidP="00D6710E">
            <w:pPr>
              <w:rPr>
                <w:ins w:id="253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3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792A2C2E" w14:textId="77777777" w:rsidR="00D6710E" w:rsidRPr="00D6710E" w:rsidRDefault="00D6710E" w:rsidP="00D6710E">
            <w:pPr>
              <w:rPr>
                <w:ins w:id="253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3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list_of_rows.clear()  # clear current data</w:t>
              </w:r>
            </w:ins>
          </w:p>
          <w:p w14:paraId="61EDDED0" w14:textId="77777777" w:rsidR="00D6710E" w:rsidRPr="00D6710E" w:rsidRDefault="00D6710E" w:rsidP="00D6710E">
            <w:pPr>
              <w:rPr>
                <w:ins w:id="253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3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 = open(file_name, "r")</w:t>
              </w:r>
            </w:ins>
          </w:p>
          <w:p w14:paraId="7D89C65F" w14:textId="77777777" w:rsidR="00D6710E" w:rsidRPr="00D6710E" w:rsidRDefault="00D6710E" w:rsidP="00D6710E">
            <w:pPr>
              <w:rPr>
                <w:ins w:id="254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98C3189" w14:textId="77777777" w:rsidR="00D6710E" w:rsidRPr="00D6710E" w:rsidRDefault="00D6710E" w:rsidP="00D6710E">
            <w:pPr>
              <w:rPr>
                <w:ins w:id="254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4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line in file:</w:t>
              </w:r>
            </w:ins>
          </w:p>
          <w:p w14:paraId="0255148A" w14:textId="77777777" w:rsidR="00D6710E" w:rsidRPr="00D6710E" w:rsidRDefault="00D6710E" w:rsidP="00D6710E">
            <w:pPr>
              <w:rPr>
                <w:ins w:id="254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4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t, p = line.split(",")</w:t>
              </w:r>
            </w:ins>
          </w:p>
          <w:p w14:paraId="1501955A" w14:textId="77777777" w:rsidR="00D6710E" w:rsidRPr="00D6710E" w:rsidRDefault="00D6710E" w:rsidP="00D6710E">
            <w:pPr>
              <w:rPr>
                <w:ins w:id="254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4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row_dic = {"Task": t.strip(), "Priority": p.strip()}</w:t>
              </w:r>
            </w:ins>
          </w:p>
          <w:p w14:paraId="78CB5F68" w14:textId="77777777" w:rsidR="00D6710E" w:rsidRPr="00D6710E" w:rsidRDefault="00D6710E" w:rsidP="00D6710E">
            <w:pPr>
              <w:rPr>
                <w:ins w:id="254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4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list_of_rows.append(row_dic)</w:t>
              </w:r>
            </w:ins>
          </w:p>
          <w:p w14:paraId="2D181517" w14:textId="77777777" w:rsidR="00D6710E" w:rsidRPr="00D6710E" w:rsidRDefault="00D6710E" w:rsidP="00D6710E">
            <w:pPr>
              <w:rPr>
                <w:ins w:id="254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FEDD406" w14:textId="77777777" w:rsidR="00D6710E" w:rsidRPr="00D6710E" w:rsidRDefault="00D6710E" w:rsidP="00D6710E">
            <w:pPr>
              <w:rPr>
                <w:ins w:id="255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5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file.close()</w:t>
              </w:r>
            </w:ins>
          </w:p>
          <w:p w14:paraId="31EB944A" w14:textId="77777777" w:rsidR="00D6710E" w:rsidRPr="00D6710E" w:rsidRDefault="00D6710E" w:rsidP="00D6710E">
            <w:pPr>
              <w:rPr>
                <w:ins w:id="255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5A4B7DF" w14:textId="77777777" w:rsidR="00D6710E" w:rsidRPr="00D6710E" w:rsidRDefault="00D6710E" w:rsidP="00D6710E">
            <w:pPr>
              <w:rPr>
                <w:ins w:id="255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5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0B2EA973" w14:textId="77777777" w:rsidR="00D6710E" w:rsidRPr="00D6710E" w:rsidRDefault="00D6710E" w:rsidP="00D6710E">
            <w:pPr>
              <w:rPr>
                <w:ins w:id="255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5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print("\n\t\\\\file_name = " + file_name)</w:t>
              </w:r>
            </w:ins>
          </w:p>
          <w:p w14:paraId="1827668A" w14:textId="77777777" w:rsidR="00D6710E" w:rsidRPr="00D6710E" w:rsidRDefault="00D6710E" w:rsidP="00D6710E">
            <w:pPr>
              <w:rPr>
                <w:ins w:id="255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5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3A9573BB" w14:textId="77777777" w:rsidR="00D6710E" w:rsidRPr="00D6710E" w:rsidRDefault="00D6710E" w:rsidP="00D6710E">
            <w:pPr>
              <w:rPr>
                <w:ins w:id="255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2859E3C" w14:textId="77777777" w:rsidR="00D6710E" w:rsidRPr="00D6710E" w:rsidRDefault="00D6710E" w:rsidP="00D6710E">
            <w:pPr>
              <w:rPr>
                <w:ins w:id="256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6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2B141A59" w14:textId="77777777" w:rsidR="00D6710E" w:rsidRPr="00D6710E" w:rsidRDefault="00D6710E" w:rsidP="00D6710E">
            <w:pPr>
              <w:rPr>
                <w:ins w:id="256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D4384CD" w14:textId="77777777" w:rsidR="00D6710E" w:rsidRPr="00D6710E" w:rsidRDefault="00D6710E" w:rsidP="00D6710E">
            <w:pPr>
              <w:rPr>
                <w:ins w:id="256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6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24A765A" w14:textId="77777777" w:rsidR="00D6710E" w:rsidRPr="00D6710E" w:rsidRDefault="00D6710E" w:rsidP="00D6710E">
            <w:pPr>
              <w:rPr>
                <w:ins w:id="256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6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add_data_to_list(task, priority, list_of_rows):</w:t>
              </w:r>
            </w:ins>
          </w:p>
          <w:p w14:paraId="5DAB3847" w14:textId="77777777" w:rsidR="00D6710E" w:rsidRPr="00D6710E" w:rsidRDefault="00D6710E" w:rsidP="00D6710E">
            <w:pPr>
              <w:rPr>
                <w:ins w:id="256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6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Adds data to a list of dictionary rows</w:t>
              </w:r>
            </w:ins>
          </w:p>
          <w:p w14:paraId="0C9AF6FB" w14:textId="77777777" w:rsidR="00D6710E" w:rsidRPr="00D6710E" w:rsidRDefault="00D6710E" w:rsidP="00D6710E">
            <w:pPr>
              <w:rPr>
                <w:ins w:id="256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0019FFA" w14:textId="77777777" w:rsidR="00D6710E" w:rsidRPr="00D6710E" w:rsidRDefault="00D6710E" w:rsidP="00D6710E">
            <w:pPr>
              <w:rPr>
                <w:ins w:id="257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7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4962F46A" w14:textId="77777777" w:rsidR="00D6710E" w:rsidRPr="00D6710E" w:rsidRDefault="00D6710E" w:rsidP="00D6710E">
            <w:pPr>
              <w:rPr>
                <w:ins w:id="257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7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priority: (string) with name of priority:</w:t>
              </w:r>
            </w:ins>
          </w:p>
          <w:p w14:paraId="744761FE" w14:textId="77777777" w:rsidR="00D6710E" w:rsidRPr="00D6710E" w:rsidRDefault="00D6710E" w:rsidP="00D6710E">
            <w:pPr>
              <w:rPr>
                <w:ins w:id="257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7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71874528" w14:textId="77777777" w:rsidR="00D6710E" w:rsidRPr="00D6710E" w:rsidRDefault="00D6710E" w:rsidP="00D6710E">
            <w:pPr>
              <w:rPr>
                <w:ins w:id="257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7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6D750158" w14:textId="77777777" w:rsidR="00D6710E" w:rsidRPr="00D6710E" w:rsidRDefault="00D6710E" w:rsidP="00D6710E">
            <w:pPr>
              <w:rPr>
                <w:ins w:id="257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7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3CC189E0" w14:textId="77777777" w:rsidR="00D6710E" w:rsidRPr="00D6710E" w:rsidRDefault="00D6710E" w:rsidP="00D6710E">
            <w:pPr>
              <w:rPr>
                <w:ins w:id="258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7D3286B" w14:textId="77777777" w:rsidR="00D6710E" w:rsidRPr="00D6710E" w:rsidRDefault="00D6710E" w:rsidP="00D6710E">
            <w:pPr>
              <w:rPr>
                <w:ins w:id="258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8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2AC28D1B" w14:textId="77777777" w:rsidR="00D6710E" w:rsidRPr="00D6710E" w:rsidRDefault="00D6710E" w:rsidP="00D6710E">
            <w:pPr>
              <w:rPr>
                <w:ins w:id="258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8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print("\t\\\\Processor.add_data_to_list(task) = " + task +</w:t>
              </w:r>
            </w:ins>
          </w:p>
          <w:p w14:paraId="04ABFE6F" w14:textId="77777777" w:rsidR="00D6710E" w:rsidRPr="00D6710E" w:rsidRDefault="00D6710E" w:rsidP="00D6710E">
            <w:pPr>
              <w:rPr>
                <w:ins w:id="258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8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"\n\t\\\\Processor.add_data_to_list(priority) = " + priority)</w:t>
              </w:r>
            </w:ins>
          </w:p>
          <w:p w14:paraId="554C8F96" w14:textId="77777777" w:rsidR="00D6710E" w:rsidRPr="00D6710E" w:rsidRDefault="00D6710E" w:rsidP="00D6710E">
            <w:pPr>
              <w:rPr>
                <w:ins w:id="258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8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752D4E39" w14:textId="77777777" w:rsidR="00D6710E" w:rsidRPr="00D6710E" w:rsidRDefault="00D6710E" w:rsidP="00D6710E">
            <w:pPr>
              <w:rPr>
                <w:ins w:id="258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61ECDA7" w14:textId="77777777" w:rsidR="00D6710E" w:rsidRPr="00D6710E" w:rsidRDefault="00D6710E" w:rsidP="00D6710E">
            <w:pPr>
              <w:rPr>
                <w:ins w:id="259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9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row_dic = {"Task": str(task).strip(),</w:t>
              </w:r>
            </w:ins>
          </w:p>
          <w:p w14:paraId="46C45DB4" w14:textId="77777777" w:rsidR="00D6710E" w:rsidRPr="00D6710E" w:rsidRDefault="00D6710E" w:rsidP="00D6710E">
            <w:pPr>
              <w:rPr>
                <w:ins w:id="259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9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"Priority": str(priority).strip()}</w:t>
              </w:r>
            </w:ins>
          </w:p>
          <w:p w14:paraId="764B9AA7" w14:textId="77777777" w:rsidR="00D6710E" w:rsidRPr="00D6710E" w:rsidRDefault="00D6710E" w:rsidP="00D6710E">
            <w:pPr>
              <w:rPr>
                <w:ins w:id="259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9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4D78F7D2" w14:textId="77777777" w:rsidR="00D6710E" w:rsidRPr="00D6710E" w:rsidRDefault="00D6710E" w:rsidP="00D6710E">
            <w:pPr>
              <w:rPr>
                <w:ins w:id="259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59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list_of_rows.append(row_dic)</w:t>
              </w:r>
            </w:ins>
          </w:p>
          <w:p w14:paraId="34C81692" w14:textId="77777777" w:rsidR="00D6710E" w:rsidRPr="00D6710E" w:rsidRDefault="00D6710E" w:rsidP="00D6710E">
            <w:pPr>
              <w:rPr>
                <w:ins w:id="259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B16AC5D" w14:textId="77777777" w:rsidR="00D6710E" w:rsidRPr="00D6710E" w:rsidRDefault="00D6710E" w:rsidP="00D6710E">
            <w:pPr>
              <w:rPr>
                <w:ins w:id="259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0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2FDF5702" w14:textId="77777777" w:rsidR="00D6710E" w:rsidRPr="00D6710E" w:rsidRDefault="00D6710E" w:rsidP="00D6710E">
            <w:pPr>
              <w:rPr>
                <w:ins w:id="260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0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print("\n\t\\\\Processor.add_data_to_list(list_of_rows) = " +</w:t>
              </w:r>
            </w:ins>
          </w:p>
          <w:p w14:paraId="2619BEDF" w14:textId="77777777" w:rsidR="00D6710E" w:rsidRPr="00D6710E" w:rsidRDefault="00D6710E" w:rsidP="00D6710E">
            <w:pPr>
              <w:rPr>
                <w:ins w:id="260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0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str(list_of_rows))</w:t>
              </w:r>
            </w:ins>
          </w:p>
          <w:p w14:paraId="44BC2E01" w14:textId="77777777" w:rsidR="00D6710E" w:rsidRPr="00D6710E" w:rsidRDefault="00D6710E" w:rsidP="00D6710E">
            <w:pPr>
              <w:rPr>
                <w:ins w:id="260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0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023DB0A9" w14:textId="77777777" w:rsidR="00D6710E" w:rsidRPr="00D6710E" w:rsidRDefault="00D6710E" w:rsidP="00D6710E">
            <w:pPr>
              <w:rPr>
                <w:ins w:id="260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3AF0423" w14:textId="77777777" w:rsidR="00D6710E" w:rsidRPr="00D6710E" w:rsidRDefault="00D6710E" w:rsidP="00D6710E">
            <w:pPr>
              <w:rPr>
                <w:ins w:id="260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0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print("\n\tAdded task (priority): '" + task + " (" + priority + ")'")</w:t>
              </w:r>
            </w:ins>
          </w:p>
          <w:p w14:paraId="3C3E63CC" w14:textId="77777777" w:rsidR="00D6710E" w:rsidRPr="00D6710E" w:rsidRDefault="00D6710E" w:rsidP="00D6710E">
            <w:pPr>
              <w:rPr>
                <w:ins w:id="261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1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4087529D" w14:textId="77777777" w:rsidR="00D6710E" w:rsidRPr="00D6710E" w:rsidRDefault="00D6710E" w:rsidP="00D6710E">
            <w:pPr>
              <w:rPr>
                <w:ins w:id="261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2793225" w14:textId="77777777" w:rsidR="00D6710E" w:rsidRPr="00D6710E" w:rsidRDefault="00D6710E" w:rsidP="00D6710E">
            <w:pPr>
              <w:rPr>
                <w:ins w:id="261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1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1E857881" w14:textId="77777777" w:rsidR="00D6710E" w:rsidRPr="00D6710E" w:rsidRDefault="00D6710E" w:rsidP="00D6710E">
            <w:pPr>
              <w:rPr>
                <w:ins w:id="261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1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remove_data_from_list(task, list_of_rows):</w:t>
              </w:r>
            </w:ins>
          </w:p>
          <w:p w14:paraId="016CB626" w14:textId="77777777" w:rsidR="00D6710E" w:rsidRPr="00D6710E" w:rsidRDefault="00D6710E" w:rsidP="00D6710E">
            <w:pPr>
              <w:rPr>
                <w:ins w:id="261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1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Removes data from a list of dictionary rows</w:t>
              </w:r>
            </w:ins>
          </w:p>
          <w:p w14:paraId="429475A5" w14:textId="77777777" w:rsidR="00D6710E" w:rsidRPr="00D6710E" w:rsidRDefault="00D6710E" w:rsidP="00D6710E">
            <w:pPr>
              <w:rPr>
                <w:ins w:id="261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4720A5E" w14:textId="77777777" w:rsidR="00D6710E" w:rsidRPr="00D6710E" w:rsidRDefault="00D6710E" w:rsidP="00D6710E">
            <w:pPr>
              <w:rPr>
                <w:ins w:id="262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2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36048BC5" w14:textId="77777777" w:rsidR="00D6710E" w:rsidRPr="00D6710E" w:rsidRDefault="00D6710E" w:rsidP="00D6710E">
            <w:pPr>
              <w:rPr>
                <w:ins w:id="262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2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6772D350" w14:textId="77777777" w:rsidR="00D6710E" w:rsidRPr="00D6710E" w:rsidRDefault="00D6710E" w:rsidP="00D6710E">
            <w:pPr>
              <w:rPr>
                <w:ins w:id="262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2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3B21A098" w14:textId="77777777" w:rsidR="00D6710E" w:rsidRPr="00D6710E" w:rsidRDefault="00D6710E" w:rsidP="00D6710E">
            <w:pPr>
              <w:rPr>
                <w:ins w:id="262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2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41ABCB7" w14:textId="77777777" w:rsidR="00D6710E" w:rsidRPr="00D6710E" w:rsidRDefault="00D6710E" w:rsidP="00D6710E">
            <w:pPr>
              <w:rPr>
                <w:ins w:id="262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2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60C6759F" w14:textId="77777777" w:rsidR="00D6710E" w:rsidRPr="00D6710E" w:rsidRDefault="00D6710E" w:rsidP="00D6710E">
            <w:pPr>
              <w:rPr>
                <w:ins w:id="263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3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  # Remove task</w:t>
              </w:r>
            </w:ins>
          </w:p>
          <w:p w14:paraId="389B36FE" w14:textId="77777777" w:rsidR="00D6710E" w:rsidRPr="00D6710E" w:rsidRDefault="00D6710E" w:rsidP="00D6710E">
            <w:pPr>
              <w:rPr>
                <w:ins w:id="263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3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row_dic["Task"].lower() == task.lower():</w:t>
              </w:r>
            </w:ins>
          </w:p>
          <w:p w14:paraId="35998D22" w14:textId="77777777" w:rsidR="00D6710E" w:rsidRPr="00D6710E" w:rsidRDefault="00D6710E" w:rsidP="00D6710E">
            <w:pPr>
              <w:rPr>
                <w:ins w:id="263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3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list_of_rows.remove(row_dic)</w:t>
              </w:r>
            </w:ins>
          </w:p>
          <w:p w14:paraId="5EC8298A" w14:textId="77777777" w:rsidR="00D6710E" w:rsidRPr="00D6710E" w:rsidRDefault="00D6710E" w:rsidP="00D6710E">
            <w:pPr>
              <w:rPr>
                <w:ins w:id="263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FEE8B51" w14:textId="77777777" w:rsidR="00D6710E" w:rsidRPr="00D6710E" w:rsidRDefault="00D6710E" w:rsidP="00D6710E">
            <w:pPr>
              <w:rPr>
                <w:ins w:id="263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3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# debug</w:t>
              </w:r>
            </w:ins>
          </w:p>
          <w:p w14:paraId="3D6389C1" w14:textId="77777777" w:rsidR="00D6710E" w:rsidRPr="00D6710E" w:rsidRDefault="00D6710E" w:rsidP="00D6710E">
            <w:pPr>
              <w:rPr>
                <w:ins w:id="263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4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print("\t\\\\Processor.remove_data_from_list(task) = " +</w:t>
              </w:r>
            </w:ins>
          </w:p>
          <w:p w14:paraId="2EA87719" w14:textId="77777777" w:rsidR="00D6710E" w:rsidRPr="00D6710E" w:rsidRDefault="00D6710E" w:rsidP="00D6710E">
            <w:pPr>
              <w:rPr>
                <w:ins w:id="264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4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      task.lower())</w:t>
              </w:r>
            </w:ins>
          </w:p>
          <w:p w14:paraId="0FEDC696" w14:textId="77777777" w:rsidR="00D6710E" w:rsidRPr="00D6710E" w:rsidRDefault="00D6710E" w:rsidP="00D6710E">
            <w:pPr>
              <w:rPr>
                <w:ins w:id="264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4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# /debug</w:t>
              </w:r>
            </w:ins>
          </w:p>
          <w:p w14:paraId="2FE82D6D" w14:textId="77777777" w:rsidR="00D6710E" w:rsidRPr="00D6710E" w:rsidRDefault="00D6710E" w:rsidP="00D6710E">
            <w:pPr>
              <w:rPr>
                <w:ins w:id="264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9238CA1" w14:textId="77777777" w:rsidR="00D6710E" w:rsidRPr="00D6710E" w:rsidRDefault="00D6710E" w:rsidP="00D6710E">
            <w:pPr>
              <w:rPr>
                <w:ins w:id="264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4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print("\n\tRemoved task (priority): '" + row_dic["Task"] +</w:t>
              </w:r>
            </w:ins>
          </w:p>
          <w:p w14:paraId="63D6FB1E" w14:textId="77777777" w:rsidR="00D6710E" w:rsidRPr="00D6710E" w:rsidRDefault="00D6710E" w:rsidP="00D6710E">
            <w:pPr>
              <w:rPr>
                <w:ins w:id="264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4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" (" + row_dic["Priority"] + ")'")</w:t>
              </w:r>
            </w:ins>
          </w:p>
          <w:p w14:paraId="496C86D7" w14:textId="77777777" w:rsidR="00D6710E" w:rsidRPr="00D6710E" w:rsidRDefault="00D6710E" w:rsidP="00D6710E">
            <w:pPr>
              <w:rPr>
                <w:ins w:id="265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37DB0E2" w14:textId="77777777" w:rsidR="00D6710E" w:rsidRPr="00D6710E" w:rsidRDefault="00D6710E" w:rsidP="00D6710E">
            <w:pPr>
              <w:rPr>
                <w:ins w:id="265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5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67F7B294" w14:textId="77777777" w:rsidR="00D6710E" w:rsidRPr="00D6710E" w:rsidRDefault="00D6710E" w:rsidP="00D6710E">
            <w:pPr>
              <w:rPr>
                <w:ins w:id="265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5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print("\n\t\\\\Processor.remove_data_from_list(list_of_rows) = " +</w:t>
              </w:r>
            </w:ins>
          </w:p>
          <w:p w14:paraId="248AC7DC" w14:textId="77777777" w:rsidR="00D6710E" w:rsidRPr="00D6710E" w:rsidRDefault="00D6710E" w:rsidP="00D6710E">
            <w:pPr>
              <w:rPr>
                <w:ins w:id="265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5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str(list_of_rows))</w:t>
              </w:r>
            </w:ins>
          </w:p>
          <w:p w14:paraId="7B221291" w14:textId="77777777" w:rsidR="00D6710E" w:rsidRPr="00D6710E" w:rsidRDefault="00D6710E" w:rsidP="00D6710E">
            <w:pPr>
              <w:rPr>
                <w:ins w:id="265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5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652F4819" w14:textId="77777777" w:rsidR="00D6710E" w:rsidRPr="00D6710E" w:rsidRDefault="00D6710E" w:rsidP="00D6710E">
            <w:pPr>
              <w:rPr>
                <w:ins w:id="265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1EDD7FF" w14:textId="77777777" w:rsidR="00D6710E" w:rsidRPr="00D6710E" w:rsidRDefault="00D6710E" w:rsidP="00D6710E">
            <w:pPr>
              <w:rPr>
                <w:ins w:id="266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6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7C844792" w14:textId="77777777" w:rsidR="00D6710E" w:rsidRPr="00D6710E" w:rsidRDefault="00D6710E" w:rsidP="00D6710E">
            <w:pPr>
              <w:rPr>
                <w:ins w:id="266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9BAA87E" w14:textId="77777777" w:rsidR="00D6710E" w:rsidRPr="00D6710E" w:rsidRDefault="00D6710E" w:rsidP="00D6710E">
            <w:pPr>
              <w:rPr>
                <w:ins w:id="266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6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08DEDEBD" w14:textId="77777777" w:rsidR="00D6710E" w:rsidRPr="00D6710E" w:rsidRDefault="00D6710E" w:rsidP="00D6710E">
            <w:pPr>
              <w:rPr>
                <w:ins w:id="266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6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write_data_to_file(file_name, list_of_rows):</w:t>
              </w:r>
            </w:ins>
          </w:p>
          <w:p w14:paraId="6913C0F7" w14:textId="77777777" w:rsidR="00D6710E" w:rsidRPr="00D6710E" w:rsidRDefault="00D6710E" w:rsidP="00D6710E">
            <w:pPr>
              <w:rPr>
                <w:ins w:id="266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6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Writes data from a list of dictionary rows to a File</w:t>
              </w:r>
            </w:ins>
          </w:p>
          <w:p w14:paraId="35DEA86F" w14:textId="77777777" w:rsidR="00D6710E" w:rsidRPr="00D6710E" w:rsidRDefault="00D6710E" w:rsidP="00D6710E">
            <w:pPr>
              <w:rPr>
                <w:ins w:id="266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9F088F6" w14:textId="77777777" w:rsidR="00D6710E" w:rsidRPr="00D6710E" w:rsidRDefault="00D6710E" w:rsidP="00D6710E">
            <w:pPr>
              <w:rPr>
                <w:ins w:id="267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7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5BC308A7" w14:textId="77777777" w:rsidR="00D6710E" w:rsidRPr="00D6710E" w:rsidRDefault="00D6710E" w:rsidP="00D6710E">
            <w:pPr>
              <w:rPr>
                <w:ins w:id="267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7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642FCCDA" w14:textId="77777777" w:rsidR="00D6710E" w:rsidRPr="00D6710E" w:rsidRDefault="00D6710E" w:rsidP="00D6710E">
            <w:pPr>
              <w:rPr>
                <w:ins w:id="267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7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18D2AD66" w14:textId="77777777" w:rsidR="00D6710E" w:rsidRPr="00D6710E" w:rsidRDefault="00D6710E" w:rsidP="00D6710E">
            <w:pPr>
              <w:rPr>
                <w:ins w:id="267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7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6552F29A" w14:textId="77777777" w:rsidR="00D6710E" w:rsidRPr="00D6710E" w:rsidRDefault="00D6710E" w:rsidP="00D6710E">
            <w:pPr>
              <w:rPr>
                <w:ins w:id="267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7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3A31E1E6" w14:textId="77777777" w:rsidR="00D6710E" w:rsidRPr="00D6710E" w:rsidRDefault="00D6710E" w:rsidP="00D6710E">
            <w:pPr>
              <w:rPr>
                <w:ins w:id="268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8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 = open(file_name, "w")</w:t>
              </w:r>
            </w:ins>
          </w:p>
          <w:p w14:paraId="26B41A3C" w14:textId="77777777" w:rsidR="00D6710E" w:rsidRPr="00D6710E" w:rsidRDefault="00D6710E" w:rsidP="00D6710E">
            <w:pPr>
              <w:rPr>
                <w:ins w:id="268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8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</w:t>
              </w:r>
            </w:ins>
          </w:p>
          <w:p w14:paraId="665F35EE" w14:textId="77777777" w:rsidR="00D6710E" w:rsidRPr="00D6710E" w:rsidRDefault="00D6710E" w:rsidP="00D6710E">
            <w:pPr>
              <w:rPr>
                <w:ins w:id="268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8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file_obj.write(str(row_dic["Task"]) + "," +</w:t>
              </w:r>
            </w:ins>
          </w:p>
          <w:p w14:paraId="6DA4C5E6" w14:textId="77777777" w:rsidR="00D6710E" w:rsidRPr="00D6710E" w:rsidRDefault="00D6710E" w:rsidP="00D6710E">
            <w:pPr>
              <w:rPr>
                <w:ins w:id="268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8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str(row_dic["Priority"]) + "\n")</w:t>
              </w:r>
            </w:ins>
          </w:p>
          <w:p w14:paraId="6548EB9C" w14:textId="77777777" w:rsidR="00D6710E" w:rsidRPr="00D6710E" w:rsidRDefault="00D6710E" w:rsidP="00D6710E">
            <w:pPr>
              <w:rPr>
                <w:ins w:id="268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8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file_obj.close()</w:t>
              </w:r>
            </w:ins>
          </w:p>
          <w:p w14:paraId="39839E9B" w14:textId="77777777" w:rsidR="00D6710E" w:rsidRPr="00D6710E" w:rsidRDefault="00D6710E" w:rsidP="00D6710E">
            <w:pPr>
              <w:rPr>
                <w:ins w:id="269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9687F79" w14:textId="77777777" w:rsidR="00D6710E" w:rsidRPr="00D6710E" w:rsidRDefault="00D6710E" w:rsidP="00D6710E">
            <w:pPr>
              <w:rPr>
                <w:ins w:id="269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9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08EEEC4C" w14:textId="77777777" w:rsidR="00D6710E" w:rsidRPr="00D6710E" w:rsidRDefault="00D6710E" w:rsidP="00D6710E">
            <w:pPr>
              <w:rPr>
                <w:ins w:id="269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9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print("\n\t\\\\Processor.write_data_to_file(list_of_rows)" +</w:t>
              </w:r>
            </w:ins>
          </w:p>
          <w:p w14:paraId="50EBE0F2" w14:textId="77777777" w:rsidR="00D6710E" w:rsidRPr="00D6710E" w:rsidRDefault="00D6710E" w:rsidP="00D6710E">
            <w:pPr>
              <w:rPr>
                <w:ins w:id="269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9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str(list_of_rows))</w:t>
              </w:r>
            </w:ins>
          </w:p>
          <w:p w14:paraId="04218CBE" w14:textId="77777777" w:rsidR="00D6710E" w:rsidRPr="00D6710E" w:rsidRDefault="00D6710E" w:rsidP="00D6710E">
            <w:pPr>
              <w:rPr>
                <w:ins w:id="269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69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16210CEC" w14:textId="77777777" w:rsidR="00D6710E" w:rsidRPr="00D6710E" w:rsidRDefault="00D6710E" w:rsidP="00D6710E">
            <w:pPr>
              <w:rPr>
                <w:ins w:id="269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CF9808C" w14:textId="77777777" w:rsidR="00D6710E" w:rsidRPr="00D6710E" w:rsidRDefault="00D6710E" w:rsidP="00D6710E">
            <w:pPr>
              <w:rPr>
                <w:ins w:id="270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0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print("\n\tSaved data to file: " + file_name)</w:t>
              </w:r>
            </w:ins>
          </w:p>
          <w:p w14:paraId="5AC520EC" w14:textId="77777777" w:rsidR="00D6710E" w:rsidRPr="00D6710E" w:rsidRDefault="00D6710E" w:rsidP="00D6710E">
            <w:pPr>
              <w:rPr>
                <w:ins w:id="270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0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578CE210" w14:textId="77777777" w:rsidR="00D6710E" w:rsidRPr="00D6710E" w:rsidRDefault="00D6710E" w:rsidP="00D6710E">
            <w:pPr>
              <w:rPr>
                <w:ins w:id="270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2C961F8" w14:textId="77777777" w:rsidR="00D6710E" w:rsidRPr="00D6710E" w:rsidRDefault="00D6710E" w:rsidP="00D6710E">
            <w:pPr>
              <w:rPr>
                <w:ins w:id="270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2C03EFD" w14:textId="77777777" w:rsidR="00D6710E" w:rsidRPr="00D6710E" w:rsidRDefault="00D6710E" w:rsidP="00D6710E">
            <w:pPr>
              <w:rPr>
                <w:ins w:id="270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0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743D25DB" w14:textId="77777777" w:rsidR="00D6710E" w:rsidRPr="00D6710E" w:rsidRDefault="00D6710E" w:rsidP="00D6710E">
            <w:pPr>
              <w:rPr>
                <w:ins w:id="270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0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68E23A5E" w14:textId="77777777" w:rsidR="00D6710E" w:rsidRPr="00D6710E" w:rsidRDefault="00D6710E" w:rsidP="00D6710E">
            <w:pPr>
              <w:rPr>
                <w:ins w:id="271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1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49E61312" w14:textId="77777777" w:rsidR="00D6710E" w:rsidRPr="00D6710E" w:rsidRDefault="00D6710E" w:rsidP="00D6710E">
            <w:pPr>
              <w:rPr>
                <w:ins w:id="271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A767B19" w14:textId="77777777" w:rsidR="00D6710E" w:rsidRPr="00D6710E" w:rsidRDefault="00D6710E" w:rsidP="00D6710E">
            <w:pPr>
              <w:rPr>
                <w:ins w:id="271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1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4E5D3497" w14:textId="77777777" w:rsidR="00D6710E" w:rsidRPr="00D6710E" w:rsidRDefault="00D6710E" w:rsidP="00D6710E">
            <w:pPr>
              <w:rPr>
                <w:ins w:id="271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1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output_menu_tasks():</w:t>
              </w:r>
            </w:ins>
          </w:p>
          <w:p w14:paraId="68B75BC5" w14:textId="77777777" w:rsidR="00D6710E" w:rsidRPr="00D6710E" w:rsidRDefault="00D6710E" w:rsidP="00D6710E">
            <w:pPr>
              <w:rPr>
                <w:ins w:id="271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1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Display a menu of choices to the user</w:t>
              </w:r>
            </w:ins>
          </w:p>
          <w:p w14:paraId="5D488961" w14:textId="77777777" w:rsidR="00D6710E" w:rsidRPr="00D6710E" w:rsidRDefault="00D6710E" w:rsidP="00D6710E">
            <w:pPr>
              <w:rPr>
                <w:ins w:id="271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2CB2EE5" w14:textId="77777777" w:rsidR="00D6710E" w:rsidRPr="00D6710E" w:rsidRDefault="00D6710E" w:rsidP="00D6710E">
            <w:pPr>
              <w:rPr>
                <w:ins w:id="272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2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07D2ED2C" w14:textId="77777777" w:rsidR="00D6710E" w:rsidRPr="00D6710E" w:rsidRDefault="00D6710E" w:rsidP="00D6710E">
            <w:pPr>
              <w:rPr>
                <w:ins w:id="272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2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41E16CA1" w14:textId="77777777" w:rsidR="00D6710E" w:rsidRPr="00D6710E" w:rsidRDefault="00D6710E" w:rsidP="00D6710E">
            <w:pPr>
              <w:rPr>
                <w:ins w:id="272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2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00112672" w14:textId="77777777" w:rsidR="00D6710E" w:rsidRPr="00D6710E" w:rsidRDefault="00D6710E" w:rsidP="00D6710E">
            <w:pPr>
              <w:rPr>
                <w:ins w:id="272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2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\tMenu of Options</w:t>
              </w:r>
            </w:ins>
          </w:p>
          <w:p w14:paraId="2CFCA19B" w14:textId="77777777" w:rsidR="00D6710E" w:rsidRPr="00D6710E" w:rsidRDefault="00D6710E" w:rsidP="00D6710E">
            <w:pPr>
              <w:rPr>
                <w:ins w:id="272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2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\t1) Add a new Task</w:t>
              </w:r>
            </w:ins>
          </w:p>
          <w:p w14:paraId="72D08801" w14:textId="77777777" w:rsidR="00D6710E" w:rsidRPr="00D6710E" w:rsidRDefault="00D6710E" w:rsidP="00D6710E">
            <w:pPr>
              <w:rPr>
                <w:ins w:id="273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3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\t2) Remove an existing Task</w:t>
              </w:r>
            </w:ins>
          </w:p>
          <w:p w14:paraId="44FE8DE4" w14:textId="77777777" w:rsidR="00D6710E" w:rsidRPr="00D6710E" w:rsidRDefault="00D6710E" w:rsidP="00D6710E">
            <w:pPr>
              <w:rPr>
                <w:ins w:id="273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3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\t3) Save Data to File        </w:t>
              </w:r>
            </w:ins>
          </w:p>
          <w:p w14:paraId="749643A9" w14:textId="77777777" w:rsidR="00D6710E" w:rsidRPr="00D6710E" w:rsidRDefault="00D6710E" w:rsidP="00D6710E">
            <w:pPr>
              <w:rPr>
                <w:ins w:id="273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3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\t4) Exit Program</w:t>
              </w:r>
            </w:ins>
          </w:p>
          <w:p w14:paraId="43AE9072" w14:textId="77777777" w:rsidR="00D6710E" w:rsidRPr="00D6710E" w:rsidRDefault="00D6710E" w:rsidP="00D6710E">
            <w:pPr>
              <w:rPr>
                <w:ins w:id="273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3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""")</w:t>
              </w:r>
            </w:ins>
          </w:p>
          <w:p w14:paraId="1AE84E8B" w14:textId="77777777" w:rsidR="00D6710E" w:rsidRPr="00D6710E" w:rsidRDefault="00D6710E" w:rsidP="00D6710E">
            <w:pPr>
              <w:rPr>
                <w:ins w:id="273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D19D7E7" w14:textId="77777777" w:rsidR="00D6710E" w:rsidRPr="00D6710E" w:rsidRDefault="00D6710E" w:rsidP="00D6710E">
            <w:pPr>
              <w:rPr>
                <w:ins w:id="273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4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437C959B" w14:textId="77777777" w:rsidR="00D6710E" w:rsidRPr="00D6710E" w:rsidRDefault="00D6710E" w:rsidP="00D6710E">
            <w:pPr>
              <w:rPr>
                <w:ins w:id="274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4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input_menu_choice():</w:t>
              </w:r>
            </w:ins>
          </w:p>
          <w:p w14:paraId="1D84293D" w14:textId="77777777" w:rsidR="00D6710E" w:rsidRPr="00D6710E" w:rsidRDefault="00D6710E" w:rsidP="00D6710E">
            <w:pPr>
              <w:rPr>
                <w:ins w:id="274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4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Gets the menu choice from a user</w:t>
              </w:r>
            </w:ins>
          </w:p>
          <w:p w14:paraId="722EB909" w14:textId="77777777" w:rsidR="00D6710E" w:rsidRPr="00D6710E" w:rsidRDefault="00D6710E" w:rsidP="00D6710E">
            <w:pPr>
              <w:rPr>
                <w:ins w:id="274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57D9119" w14:textId="77777777" w:rsidR="00D6710E" w:rsidRPr="00D6710E" w:rsidRDefault="00D6710E" w:rsidP="00D6710E">
            <w:pPr>
              <w:rPr>
                <w:ins w:id="274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4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string</w:t>
              </w:r>
            </w:ins>
          </w:p>
          <w:p w14:paraId="3D342541" w14:textId="77777777" w:rsidR="00D6710E" w:rsidRPr="00D6710E" w:rsidRDefault="00D6710E" w:rsidP="00D6710E">
            <w:pPr>
              <w:rPr>
                <w:ins w:id="274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4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485F8CC" w14:textId="77777777" w:rsidR="00D6710E" w:rsidRPr="00D6710E" w:rsidRDefault="00D6710E" w:rsidP="00D6710E">
            <w:pPr>
              <w:rPr>
                <w:ins w:id="275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5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choice = str(input("Which option would you like to "</w:t>
              </w:r>
            </w:ins>
          </w:p>
          <w:p w14:paraId="72A656D7" w14:textId="77777777" w:rsidR="00D6710E" w:rsidRPr="00D6710E" w:rsidRDefault="00D6710E" w:rsidP="00D6710E">
            <w:pPr>
              <w:rPr>
                <w:ins w:id="275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5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"perform? [1 to 4] - ")).strip()</w:t>
              </w:r>
            </w:ins>
          </w:p>
          <w:p w14:paraId="725E60CD" w14:textId="77777777" w:rsidR="00D6710E" w:rsidRPr="00D6710E" w:rsidRDefault="00D6710E" w:rsidP="00D6710E">
            <w:pPr>
              <w:rPr>
                <w:ins w:id="275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9B48B7D" w14:textId="77777777" w:rsidR="00D6710E" w:rsidRPr="00D6710E" w:rsidRDefault="00D6710E" w:rsidP="00D6710E">
            <w:pPr>
              <w:rPr>
                <w:ins w:id="275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5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0E580D5C" w14:textId="77777777" w:rsidR="00D6710E" w:rsidRPr="00D6710E" w:rsidRDefault="00D6710E" w:rsidP="00D6710E">
            <w:pPr>
              <w:rPr>
                <w:ins w:id="275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5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print("\n\t\\\\IO.input_menu_choice(choice) = " + choice)</w:t>
              </w:r>
            </w:ins>
          </w:p>
          <w:p w14:paraId="630538D1" w14:textId="77777777" w:rsidR="00D6710E" w:rsidRPr="00D6710E" w:rsidRDefault="00D6710E" w:rsidP="00D6710E">
            <w:pPr>
              <w:rPr>
                <w:ins w:id="275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6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5A61A52E" w14:textId="77777777" w:rsidR="00D6710E" w:rsidRPr="00D6710E" w:rsidRDefault="00D6710E" w:rsidP="00D6710E">
            <w:pPr>
              <w:rPr>
                <w:ins w:id="276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F0ACE31" w14:textId="77777777" w:rsidR="00D6710E" w:rsidRPr="00D6710E" w:rsidRDefault="00D6710E" w:rsidP="00D6710E">
            <w:pPr>
              <w:rPr>
                <w:ins w:id="276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6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choice</w:t>
              </w:r>
            </w:ins>
          </w:p>
          <w:p w14:paraId="0C953101" w14:textId="77777777" w:rsidR="00D6710E" w:rsidRPr="00D6710E" w:rsidRDefault="00D6710E" w:rsidP="00D6710E">
            <w:pPr>
              <w:rPr>
                <w:ins w:id="276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285A8F0" w14:textId="77777777" w:rsidR="00D6710E" w:rsidRPr="00D6710E" w:rsidRDefault="00D6710E" w:rsidP="00D6710E">
            <w:pPr>
              <w:rPr>
                <w:ins w:id="276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6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CAED427" w14:textId="77777777" w:rsidR="00D6710E" w:rsidRPr="00D6710E" w:rsidRDefault="00D6710E" w:rsidP="00D6710E">
            <w:pPr>
              <w:rPr>
                <w:ins w:id="276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6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output_current_tasks_in_list(list_of_rows):</w:t>
              </w:r>
            </w:ins>
          </w:p>
          <w:p w14:paraId="0A0DDBA0" w14:textId="77777777" w:rsidR="00D6710E" w:rsidRPr="00D6710E" w:rsidRDefault="00D6710E" w:rsidP="00D6710E">
            <w:pPr>
              <w:rPr>
                <w:ins w:id="276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7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Shows the current Tasks in the list of dictionaries rows</w:t>
              </w:r>
            </w:ins>
          </w:p>
          <w:p w14:paraId="50AF3B8D" w14:textId="77777777" w:rsidR="00D6710E" w:rsidRPr="00D6710E" w:rsidRDefault="00D6710E" w:rsidP="00D6710E">
            <w:pPr>
              <w:rPr>
                <w:ins w:id="277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D8C736D" w14:textId="77777777" w:rsidR="00D6710E" w:rsidRPr="00D6710E" w:rsidRDefault="00D6710E" w:rsidP="00D6710E">
            <w:pPr>
              <w:rPr>
                <w:ins w:id="277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7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of rows you want to display</w:t>
              </w:r>
            </w:ins>
          </w:p>
          <w:p w14:paraId="40350952" w14:textId="77777777" w:rsidR="00D6710E" w:rsidRPr="00D6710E" w:rsidRDefault="00D6710E" w:rsidP="00D6710E">
            <w:pPr>
              <w:rPr>
                <w:ins w:id="277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7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4DB357D8" w14:textId="77777777" w:rsidR="00D6710E" w:rsidRPr="00D6710E" w:rsidRDefault="00D6710E" w:rsidP="00D6710E">
            <w:pPr>
              <w:rPr>
                <w:ins w:id="277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7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743DD720" w14:textId="77777777" w:rsidR="00D6710E" w:rsidRPr="00D6710E" w:rsidRDefault="00D6710E" w:rsidP="00D6710E">
            <w:pPr>
              <w:rPr>
                <w:ins w:id="277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7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print("\n\t******* The current tasks To Do are: *******")</w:t>
              </w:r>
            </w:ins>
          </w:p>
          <w:p w14:paraId="0372E8C8" w14:textId="77777777" w:rsidR="00D6710E" w:rsidRPr="00D6710E" w:rsidRDefault="00D6710E" w:rsidP="00D6710E">
            <w:pPr>
              <w:rPr>
                <w:ins w:id="278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8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 in list_of_rows:</w:t>
              </w:r>
            </w:ins>
          </w:p>
          <w:p w14:paraId="6A58E166" w14:textId="77777777" w:rsidR="00D6710E" w:rsidRPr="00D6710E" w:rsidRDefault="00D6710E" w:rsidP="00D6710E">
            <w:pPr>
              <w:rPr>
                <w:ins w:id="278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8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print("\t" + row["Task"] + " (" + row["Priority"] + ")")</w:t>
              </w:r>
            </w:ins>
          </w:p>
          <w:p w14:paraId="6ECBEE5A" w14:textId="77777777" w:rsidR="00D6710E" w:rsidRPr="00D6710E" w:rsidRDefault="00D6710E" w:rsidP="00D6710E">
            <w:pPr>
              <w:rPr>
                <w:ins w:id="278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8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print("\t*******************************************")</w:t>
              </w:r>
            </w:ins>
          </w:p>
          <w:p w14:paraId="2083ECE8" w14:textId="77777777" w:rsidR="00D6710E" w:rsidRPr="00D6710E" w:rsidRDefault="00D6710E" w:rsidP="00D6710E">
            <w:pPr>
              <w:rPr>
                <w:ins w:id="278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0243DA7" w14:textId="77777777" w:rsidR="00D6710E" w:rsidRPr="00D6710E" w:rsidRDefault="00D6710E" w:rsidP="00D6710E">
            <w:pPr>
              <w:rPr>
                <w:ins w:id="278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8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095DDA15" w14:textId="77777777" w:rsidR="00D6710E" w:rsidRPr="00D6710E" w:rsidRDefault="00D6710E" w:rsidP="00D6710E">
            <w:pPr>
              <w:rPr>
                <w:ins w:id="278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9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input_new_task_and_priority():</w:t>
              </w:r>
            </w:ins>
          </w:p>
          <w:p w14:paraId="708403C3" w14:textId="77777777" w:rsidR="00D6710E" w:rsidRPr="00D6710E" w:rsidRDefault="00D6710E" w:rsidP="00D6710E">
            <w:pPr>
              <w:rPr>
                <w:ins w:id="279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9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task and priority values to be added to the list</w:t>
              </w:r>
            </w:ins>
          </w:p>
          <w:p w14:paraId="13913789" w14:textId="77777777" w:rsidR="00D6710E" w:rsidRPr="00D6710E" w:rsidRDefault="00D6710E" w:rsidP="00D6710E">
            <w:pPr>
              <w:rPr>
                <w:ins w:id="279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50C3618" w14:textId="77777777" w:rsidR="00D6710E" w:rsidRPr="00D6710E" w:rsidRDefault="00D6710E" w:rsidP="00D6710E">
            <w:pPr>
              <w:rPr>
                <w:ins w:id="279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9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(task, priority) with task and priority</w:t>
              </w:r>
            </w:ins>
          </w:p>
          <w:p w14:paraId="008420D2" w14:textId="77777777" w:rsidR="00D6710E" w:rsidRPr="00D6710E" w:rsidRDefault="00D6710E" w:rsidP="00D6710E">
            <w:pPr>
              <w:rPr>
                <w:ins w:id="279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9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67EBD38E" w14:textId="77777777" w:rsidR="00D6710E" w:rsidRPr="00D6710E" w:rsidRDefault="00D6710E" w:rsidP="00D6710E">
            <w:pPr>
              <w:rPr>
                <w:ins w:id="279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79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str(input("\nWhat is the task? - "))</w:t>
              </w:r>
            </w:ins>
          </w:p>
          <w:p w14:paraId="5D1FE26D" w14:textId="77777777" w:rsidR="00D6710E" w:rsidRPr="00D6710E" w:rsidRDefault="00D6710E" w:rsidP="00D6710E">
            <w:pPr>
              <w:rPr>
                <w:ins w:id="280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0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priority = str(input("What is the priority? - "))</w:t>
              </w:r>
            </w:ins>
          </w:p>
          <w:p w14:paraId="2B3E4DDC" w14:textId="77777777" w:rsidR="00D6710E" w:rsidRPr="00D6710E" w:rsidRDefault="00D6710E" w:rsidP="00D6710E">
            <w:pPr>
              <w:rPr>
                <w:ins w:id="280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03DB7BB" w14:textId="77777777" w:rsidR="00D6710E" w:rsidRPr="00D6710E" w:rsidRDefault="00D6710E" w:rsidP="00D6710E">
            <w:pPr>
              <w:rPr>
                <w:ins w:id="280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0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2ABE4D5D" w14:textId="77777777" w:rsidR="00D6710E" w:rsidRPr="00D6710E" w:rsidRDefault="00D6710E" w:rsidP="00D6710E">
            <w:pPr>
              <w:rPr>
                <w:ins w:id="280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0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print("\n\t\\\\IO.input_new_task_and_priority(task) = " + task +</w:t>
              </w:r>
            </w:ins>
          </w:p>
          <w:p w14:paraId="61AAA6C0" w14:textId="77777777" w:rsidR="00D6710E" w:rsidRPr="00D6710E" w:rsidRDefault="00D6710E" w:rsidP="00D6710E">
            <w:pPr>
              <w:rPr>
                <w:ins w:id="280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0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"\n\t\\\\IO.input_new_task_and_priority(priority) = " +</w:t>
              </w:r>
            </w:ins>
          </w:p>
          <w:p w14:paraId="6ACBF5E7" w14:textId="77777777" w:rsidR="00D6710E" w:rsidRPr="00D6710E" w:rsidRDefault="00D6710E" w:rsidP="00D6710E">
            <w:pPr>
              <w:rPr>
                <w:ins w:id="280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1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priority)</w:t>
              </w:r>
            </w:ins>
          </w:p>
          <w:p w14:paraId="2DA59D2C" w14:textId="77777777" w:rsidR="00D6710E" w:rsidRPr="00D6710E" w:rsidRDefault="00D6710E" w:rsidP="00D6710E">
            <w:pPr>
              <w:rPr>
                <w:ins w:id="281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1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58B7D5F" w14:textId="77777777" w:rsidR="00D6710E" w:rsidRPr="00D6710E" w:rsidRDefault="00D6710E" w:rsidP="00D6710E">
            <w:pPr>
              <w:rPr>
                <w:ins w:id="281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3557DEE" w14:textId="77777777" w:rsidR="00D6710E" w:rsidRPr="00D6710E" w:rsidRDefault="00D6710E" w:rsidP="00D6710E">
            <w:pPr>
              <w:rPr>
                <w:ins w:id="281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1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task, priority  # TODO: Add Code Here!</w:t>
              </w:r>
            </w:ins>
          </w:p>
          <w:p w14:paraId="51CCD3D3" w14:textId="77777777" w:rsidR="00D6710E" w:rsidRPr="00D6710E" w:rsidRDefault="00D6710E" w:rsidP="00D6710E">
            <w:pPr>
              <w:rPr>
                <w:ins w:id="281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9E7209E" w14:textId="77777777" w:rsidR="00D6710E" w:rsidRPr="00D6710E" w:rsidRDefault="00D6710E" w:rsidP="00D6710E">
            <w:pPr>
              <w:rPr>
                <w:ins w:id="281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1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72DB1481" w14:textId="77777777" w:rsidR="00D6710E" w:rsidRPr="00D6710E" w:rsidRDefault="00D6710E" w:rsidP="00D6710E">
            <w:pPr>
              <w:rPr>
                <w:ins w:id="281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2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input_task_to_remove():</w:t>
              </w:r>
            </w:ins>
          </w:p>
          <w:p w14:paraId="59AE812A" w14:textId="77777777" w:rsidR="00D6710E" w:rsidRPr="00D6710E" w:rsidRDefault="00D6710E" w:rsidP="00D6710E">
            <w:pPr>
              <w:rPr>
                <w:ins w:id="282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2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the task name to be removed from the list</w:t>
              </w:r>
            </w:ins>
          </w:p>
          <w:p w14:paraId="169DFC1B" w14:textId="77777777" w:rsidR="00D6710E" w:rsidRPr="00D6710E" w:rsidRDefault="00D6710E" w:rsidP="00D6710E">
            <w:pPr>
              <w:rPr>
                <w:ins w:id="282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5DD551A" w14:textId="77777777" w:rsidR="00D6710E" w:rsidRPr="00D6710E" w:rsidRDefault="00D6710E" w:rsidP="00D6710E">
            <w:pPr>
              <w:rPr>
                <w:ins w:id="282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2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(string) with task</w:t>
              </w:r>
            </w:ins>
          </w:p>
          <w:p w14:paraId="57169040" w14:textId="77777777" w:rsidR="00D6710E" w:rsidRPr="00D6710E" w:rsidRDefault="00D6710E" w:rsidP="00D6710E">
            <w:pPr>
              <w:rPr>
                <w:ins w:id="282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2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7A8BDDF" w14:textId="77777777" w:rsidR="00D6710E" w:rsidRPr="00D6710E" w:rsidRDefault="00D6710E" w:rsidP="00D6710E">
            <w:pPr>
              <w:rPr>
                <w:ins w:id="282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2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str(input("\nTask to remove?: ")).strip()</w:t>
              </w:r>
            </w:ins>
          </w:p>
          <w:p w14:paraId="3F88C697" w14:textId="77777777" w:rsidR="00D6710E" w:rsidRPr="00D6710E" w:rsidRDefault="00D6710E" w:rsidP="00D6710E">
            <w:pPr>
              <w:rPr>
                <w:ins w:id="283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D3759A1" w14:textId="77777777" w:rsidR="00D6710E" w:rsidRPr="00D6710E" w:rsidRDefault="00D6710E" w:rsidP="00D6710E">
            <w:pPr>
              <w:rPr>
                <w:ins w:id="283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3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4F768054" w14:textId="77777777" w:rsidR="00D6710E" w:rsidRPr="00D6710E" w:rsidRDefault="00D6710E" w:rsidP="00D6710E">
            <w:pPr>
              <w:rPr>
                <w:ins w:id="283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3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print("\n\t\\\\IO.input_task_to_remove(task) = " + task)</w:t>
              </w:r>
            </w:ins>
          </w:p>
          <w:p w14:paraId="102606B0" w14:textId="77777777" w:rsidR="00D6710E" w:rsidRPr="00D6710E" w:rsidRDefault="00D6710E" w:rsidP="00D6710E">
            <w:pPr>
              <w:rPr>
                <w:ins w:id="283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3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1DDB3E32" w14:textId="77777777" w:rsidR="00D6710E" w:rsidRPr="00D6710E" w:rsidRDefault="00D6710E" w:rsidP="00D6710E">
            <w:pPr>
              <w:rPr>
                <w:ins w:id="283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EEDB6BD" w14:textId="77777777" w:rsidR="00D6710E" w:rsidRPr="00D6710E" w:rsidRDefault="00D6710E" w:rsidP="00D6710E">
            <w:pPr>
              <w:rPr>
                <w:ins w:id="283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3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</w:t>
              </w:r>
            </w:ins>
          </w:p>
          <w:p w14:paraId="008861CE" w14:textId="77777777" w:rsidR="00D6710E" w:rsidRPr="00D6710E" w:rsidRDefault="00D6710E" w:rsidP="00D6710E">
            <w:pPr>
              <w:rPr>
                <w:ins w:id="284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0B1CDA1B" w14:textId="77777777" w:rsidR="00D6710E" w:rsidRPr="00D6710E" w:rsidRDefault="00D6710E" w:rsidP="00D6710E">
            <w:pPr>
              <w:rPr>
                <w:ins w:id="284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CE7EF1C" w14:textId="77777777" w:rsidR="00D6710E" w:rsidRPr="00D6710E" w:rsidRDefault="00D6710E" w:rsidP="00D6710E">
            <w:pPr>
              <w:rPr>
                <w:ins w:id="284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4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18CCFE72" w14:textId="77777777" w:rsidR="00D6710E" w:rsidRPr="00D6710E" w:rsidRDefault="00D6710E" w:rsidP="00D6710E">
            <w:pPr>
              <w:rPr>
                <w:ins w:id="284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4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print("\nWelcome to " + strProgramTitle + "!"  # Display program name</w:t>
              </w:r>
            </w:ins>
          </w:p>
          <w:p w14:paraId="0B4A21A0" w14:textId="77777777" w:rsidR="00D6710E" w:rsidRPr="00D6710E" w:rsidRDefault="00D6710E" w:rsidP="00D6710E">
            <w:pPr>
              <w:rPr>
                <w:ins w:id="284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4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"\n\n\tOpened file: '" + file_name_str + "'")</w:t>
              </w:r>
            </w:ins>
          </w:p>
          <w:p w14:paraId="35F8B22B" w14:textId="77777777" w:rsidR="00D6710E" w:rsidRPr="00D6710E" w:rsidRDefault="00D6710E" w:rsidP="00D6710E">
            <w:pPr>
              <w:rPr>
                <w:ins w:id="284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0D7FA8F" w14:textId="77777777" w:rsidR="00D6710E" w:rsidRPr="00D6710E" w:rsidRDefault="00D6710E" w:rsidP="00D6710E">
            <w:pPr>
              <w:rPr>
                <w:ins w:id="284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5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18B3F8BF" w14:textId="77777777" w:rsidR="00D6710E" w:rsidRPr="00D6710E" w:rsidRDefault="00D6710E" w:rsidP="00D6710E">
            <w:pPr>
              <w:rPr>
                <w:ins w:id="285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5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Processor.read_data_from_file(file_name=file_name_str,</w:t>
              </w:r>
            </w:ins>
          </w:p>
          <w:p w14:paraId="4B5A8516" w14:textId="77777777" w:rsidR="00D6710E" w:rsidRPr="00D6710E" w:rsidRDefault="00D6710E" w:rsidP="00D6710E">
            <w:pPr>
              <w:rPr>
                <w:ins w:id="285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5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list_of_rows=table_lst)  # Read file data</w:t>
              </w:r>
            </w:ins>
          </w:p>
          <w:p w14:paraId="6AB084B1" w14:textId="77777777" w:rsidR="00D6710E" w:rsidRPr="00D6710E" w:rsidRDefault="00D6710E" w:rsidP="00D6710E">
            <w:pPr>
              <w:rPr>
                <w:ins w:id="285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0DF6321" w14:textId="77777777" w:rsidR="00D6710E" w:rsidRPr="00D6710E" w:rsidRDefault="00D6710E" w:rsidP="00D6710E">
            <w:pPr>
              <w:rPr>
                <w:ins w:id="285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5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64EAA0E2" w14:textId="77777777" w:rsidR="00D6710E" w:rsidRPr="00D6710E" w:rsidRDefault="00D6710E" w:rsidP="00D6710E">
            <w:pPr>
              <w:rPr>
                <w:ins w:id="285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5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182AEB46" w14:textId="77777777" w:rsidR="00D6710E" w:rsidRPr="00D6710E" w:rsidRDefault="00D6710E" w:rsidP="00D6710E">
            <w:pPr>
              <w:rPr>
                <w:ins w:id="286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190A8DB" w14:textId="77777777" w:rsidR="00D6710E" w:rsidRPr="00D6710E" w:rsidRDefault="00D6710E" w:rsidP="00D6710E">
            <w:pPr>
              <w:rPr>
                <w:ins w:id="286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6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debug</w:t>
              </w:r>
            </w:ins>
          </w:p>
          <w:p w14:paraId="65AABDE3" w14:textId="77777777" w:rsidR="00D6710E" w:rsidRPr="00D6710E" w:rsidRDefault="00D6710E" w:rsidP="00D6710E">
            <w:pPr>
              <w:rPr>
                <w:ins w:id="286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6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print("\n\t\\\\start Menu loop "</w:t>
              </w:r>
            </w:ins>
          </w:p>
          <w:p w14:paraId="62438F9E" w14:textId="77777777" w:rsidR="00D6710E" w:rsidRPr="00D6710E" w:rsidRDefault="00D6710E" w:rsidP="00D6710E">
            <w:pPr>
              <w:rPr>
                <w:ins w:id="286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6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      "\n\t\\\\Call: \tIO.output_current_tasks_in_list()")</w:t>
              </w:r>
            </w:ins>
          </w:p>
          <w:p w14:paraId="54E99EA7" w14:textId="77777777" w:rsidR="00D6710E" w:rsidRPr="00D6710E" w:rsidRDefault="00D6710E" w:rsidP="00D6710E">
            <w:pPr>
              <w:rPr>
                <w:ins w:id="286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6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/debug</w:t>
              </w:r>
            </w:ins>
          </w:p>
          <w:p w14:paraId="217848FB" w14:textId="77777777" w:rsidR="00D6710E" w:rsidRPr="00D6710E" w:rsidRDefault="00D6710E" w:rsidP="00D6710E">
            <w:pPr>
              <w:rPr>
                <w:ins w:id="286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E9496A2" w14:textId="77777777" w:rsidR="00D6710E" w:rsidRPr="00D6710E" w:rsidRDefault="00D6710E" w:rsidP="00D6710E">
            <w:pPr>
              <w:rPr>
                <w:ins w:id="287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7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3 Show current data</w:t>
              </w:r>
            </w:ins>
          </w:p>
          <w:p w14:paraId="45638956" w14:textId="77777777" w:rsidR="00D6710E" w:rsidRPr="00D6710E" w:rsidRDefault="00D6710E" w:rsidP="00D6710E">
            <w:pPr>
              <w:rPr>
                <w:ins w:id="287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7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IO.output_current_tasks_in_list(list_of_rows=table_lst)  # Show \</w:t>
              </w:r>
            </w:ins>
          </w:p>
          <w:p w14:paraId="169882D5" w14:textId="77777777" w:rsidR="00D6710E" w:rsidRPr="00D6710E" w:rsidRDefault="00D6710E" w:rsidP="00D6710E">
            <w:pPr>
              <w:rPr>
                <w:ins w:id="287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7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current data in the list/table</w:t>
              </w:r>
            </w:ins>
          </w:p>
          <w:p w14:paraId="73DFF001" w14:textId="77777777" w:rsidR="00D6710E" w:rsidRPr="00D6710E" w:rsidRDefault="00D6710E" w:rsidP="00D6710E">
            <w:pPr>
              <w:rPr>
                <w:ins w:id="287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1075344" w14:textId="77777777" w:rsidR="00D6710E" w:rsidRPr="00D6710E" w:rsidRDefault="00D6710E" w:rsidP="00D6710E">
            <w:pPr>
              <w:rPr>
                <w:ins w:id="287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7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debug</w:t>
              </w:r>
            </w:ins>
          </w:p>
          <w:p w14:paraId="4112501D" w14:textId="77777777" w:rsidR="00D6710E" w:rsidRPr="00D6710E" w:rsidRDefault="00D6710E" w:rsidP="00D6710E">
            <w:pPr>
              <w:rPr>
                <w:ins w:id="287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8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print("\n\t\\\\Call: \tIO.output_menu_tasks()")</w:t>
              </w:r>
            </w:ins>
          </w:p>
          <w:p w14:paraId="76983E7A" w14:textId="77777777" w:rsidR="00D6710E" w:rsidRPr="00D6710E" w:rsidRDefault="00D6710E" w:rsidP="00D6710E">
            <w:pPr>
              <w:rPr>
                <w:ins w:id="288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8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/debug</w:t>
              </w:r>
            </w:ins>
          </w:p>
          <w:p w14:paraId="49A1B546" w14:textId="77777777" w:rsidR="00D6710E" w:rsidRPr="00D6710E" w:rsidRDefault="00D6710E" w:rsidP="00D6710E">
            <w:pPr>
              <w:rPr>
                <w:ins w:id="288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BB40815" w14:textId="77777777" w:rsidR="00D6710E" w:rsidRPr="00D6710E" w:rsidRDefault="00D6710E" w:rsidP="00D6710E">
            <w:pPr>
              <w:rPr>
                <w:ins w:id="288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8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IO.output_menu_tasks()  # Shows menu</w:t>
              </w:r>
            </w:ins>
          </w:p>
          <w:p w14:paraId="24A6FCAD" w14:textId="77777777" w:rsidR="00D6710E" w:rsidRPr="00D6710E" w:rsidRDefault="00D6710E" w:rsidP="00D6710E">
            <w:pPr>
              <w:rPr>
                <w:ins w:id="288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53833AB" w14:textId="77777777" w:rsidR="00D6710E" w:rsidRPr="00D6710E" w:rsidRDefault="00D6710E" w:rsidP="00D6710E">
            <w:pPr>
              <w:rPr>
                <w:ins w:id="288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8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debug</w:t>
              </w:r>
            </w:ins>
          </w:p>
          <w:p w14:paraId="4822F126" w14:textId="77777777" w:rsidR="00D6710E" w:rsidRPr="00D6710E" w:rsidRDefault="00D6710E" w:rsidP="00D6710E">
            <w:pPr>
              <w:rPr>
                <w:ins w:id="288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9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print("\t\\\\Global (choice_str) = " + choice_str +</w:t>
              </w:r>
            </w:ins>
          </w:p>
          <w:p w14:paraId="7F8A2A53" w14:textId="77777777" w:rsidR="00D6710E" w:rsidRPr="00D6710E" w:rsidRDefault="00D6710E" w:rsidP="00D6710E">
            <w:pPr>
              <w:rPr>
                <w:ins w:id="289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9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      "\n\t\\\\Call: \tIO.input_menu_choice()")</w:t>
              </w:r>
            </w:ins>
          </w:p>
          <w:p w14:paraId="7286A517" w14:textId="77777777" w:rsidR="00D6710E" w:rsidRPr="00D6710E" w:rsidRDefault="00D6710E" w:rsidP="00D6710E">
            <w:pPr>
              <w:rPr>
                <w:ins w:id="289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9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/debug</w:t>
              </w:r>
            </w:ins>
          </w:p>
          <w:p w14:paraId="327855C6" w14:textId="77777777" w:rsidR="00D6710E" w:rsidRPr="00D6710E" w:rsidRDefault="00D6710E" w:rsidP="00D6710E">
            <w:pPr>
              <w:rPr>
                <w:ins w:id="289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D7F4E7E" w14:textId="77777777" w:rsidR="00D6710E" w:rsidRPr="00D6710E" w:rsidRDefault="00D6710E" w:rsidP="00D6710E">
            <w:pPr>
              <w:rPr>
                <w:ins w:id="289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89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choice_str = IO.input_menu_choice()  # Get menu option</w:t>
              </w:r>
            </w:ins>
          </w:p>
          <w:p w14:paraId="27F30F24" w14:textId="77777777" w:rsidR="00D6710E" w:rsidRPr="00D6710E" w:rsidRDefault="00D6710E" w:rsidP="00D6710E">
            <w:pPr>
              <w:rPr>
                <w:ins w:id="289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3298A9FA" w14:textId="77777777" w:rsidR="00D6710E" w:rsidRPr="00D6710E" w:rsidRDefault="00D6710E" w:rsidP="00D6710E">
            <w:pPr>
              <w:rPr>
                <w:ins w:id="289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0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4 - Process user's menu choice</w:t>
              </w:r>
            </w:ins>
          </w:p>
          <w:p w14:paraId="25BDA3C1" w14:textId="77777777" w:rsidR="00D6710E" w:rsidRPr="00D6710E" w:rsidRDefault="00D6710E" w:rsidP="00D6710E">
            <w:pPr>
              <w:rPr>
                <w:ins w:id="290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0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if choice_str.strip() == '1':  # Add a new Task</w:t>
              </w:r>
            </w:ins>
          </w:p>
          <w:p w14:paraId="773FE4F9" w14:textId="77777777" w:rsidR="00D6710E" w:rsidRPr="00D6710E" w:rsidRDefault="00D6710E" w:rsidP="00D6710E">
            <w:pPr>
              <w:rPr>
                <w:ins w:id="290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94017B2" w14:textId="77777777" w:rsidR="00D6710E" w:rsidRPr="00D6710E" w:rsidRDefault="00D6710E" w:rsidP="00D6710E">
            <w:pPr>
              <w:rPr>
                <w:ins w:id="290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0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5AD9EF97" w14:textId="77777777" w:rsidR="00D6710E" w:rsidRPr="00D6710E" w:rsidRDefault="00D6710E" w:rsidP="00D6710E">
            <w:pPr>
              <w:rPr>
                <w:ins w:id="290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0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 +</w:t>
              </w:r>
            </w:ins>
          </w:p>
          <w:p w14:paraId="75C94B38" w14:textId="77777777" w:rsidR="00D6710E" w:rsidRPr="00D6710E" w:rsidRDefault="00D6710E" w:rsidP="00D6710E">
            <w:pPr>
              <w:rPr>
                <w:ins w:id="290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0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 +</w:t>
              </w:r>
            </w:ins>
          </w:p>
          <w:p w14:paraId="46579B9B" w14:textId="77777777" w:rsidR="00D6710E" w:rsidRPr="00D6710E" w:rsidRDefault="00D6710E" w:rsidP="00D6710E">
            <w:pPr>
              <w:rPr>
                <w:ins w:id="291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1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"\n\t\\\\Call: \tIO.input_new_task_and_priority()")</w:t>
              </w:r>
            </w:ins>
          </w:p>
          <w:p w14:paraId="29F95151" w14:textId="77777777" w:rsidR="00D6710E" w:rsidRPr="00D6710E" w:rsidRDefault="00D6710E" w:rsidP="00D6710E">
            <w:pPr>
              <w:rPr>
                <w:ins w:id="291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1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5CB15941" w14:textId="77777777" w:rsidR="00D6710E" w:rsidRPr="00D6710E" w:rsidRDefault="00D6710E" w:rsidP="00D6710E">
            <w:pPr>
              <w:rPr>
                <w:ins w:id="291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ABA01BC" w14:textId="77777777" w:rsidR="00D6710E" w:rsidRPr="00D6710E" w:rsidRDefault="00D6710E" w:rsidP="00D6710E">
            <w:pPr>
              <w:rPr>
                <w:ins w:id="291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1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_task, _priority = IO.input_new_task_and_priority()</w:t>
              </w:r>
            </w:ins>
          </w:p>
          <w:p w14:paraId="6CE14B15" w14:textId="77777777" w:rsidR="00D6710E" w:rsidRPr="00D6710E" w:rsidRDefault="00D6710E" w:rsidP="00D6710E">
            <w:pPr>
              <w:rPr>
                <w:ins w:id="291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A0A50E7" w14:textId="77777777" w:rsidR="00D6710E" w:rsidRPr="00D6710E" w:rsidRDefault="00D6710E" w:rsidP="00D6710E">
            <w:pPr>
              <w:rPr>
                <w:ins w:id="291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1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18CE7387" w14:textId="77777777" w:rsidR="00D6710E" w:rsidRPr="00D6710E" w:rsidRDefault="00D6710E" w:rsidP="00D6710E">
            <w:pPr>
              <w:rPr>
                <w:ins w:id="292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2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print("\t\\\\Call: \tProcessor.add_data_to_list()")</w:t>
              </w:r>
            </w:ins>
          </w:p>
          <w:p w14:paraId="4332D211" w14:textId="77777777" w:rsidR="00D6710E" w:rsidRPr="00D6710E" w:rsidRDefault="00D6710E" w:rsidP="00D6710E">
            <w:pPr>
              <w:rPr>
                <w:ins w:id="292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2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0FB1AFB8" w14:textId="77777777" w:rsidR="00D6710E" w:rsidRPr="00D6710E" w:rsidRDefault="00D6710E" w:rsidP="00D6710E">
            <w:pPr>
              <w:rPr>
                <w:ins w:id="292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EAEDBA5" w14:textId="77777777" w:rsidR="00D6710E" w:rsidRPr="00D6710E" w:rsidRDefault="00D6710E" w:rsidP="00D6710E">
            <w:pPr>
              <w:rPr>
                <w:ins w:id="292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2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table_lst = Processor.add_data_to_list(task=_task,</w:t>
              </w:r>
            </w:ins>
          </w:p>
          <w:p w14:paraId="052D0C75" w14:textId="77777777" w:rsidR="00D6710E" w:rsidRPr="00D6710E" w:rsidRDefault="00D6710E" w:rsidP="00D6710E">
            <w:pPr>
              <w:rPr>
                <w:ins w:id="292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2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priority=_priority,</w:t>
              </w:r>
            </w:ins>
          </w:p>
          <w:p w14:paraId="2C438ADE" w14:textId="77777777" w:rsidR="00D6710E" w:rsidRPr="00D6710E" w:rsidRDefault="00D6710E" w:rsidP="00D6710E">
            <w:pPr>
              <w:rPr>
                <w:ins w:id="292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3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list_of_rows=table_lst)</w:t>
              </w:r>
            </w:ins>
          </w:p>
          <w:p w14:paraId="3633407D" w14:textId="77777777" w:rsidR="00D6710E" w:rsidRPr="00D6710E" w:rsidRDefault="00D6710E" w:rsidP="00D6710E">
            <w:pPr>
              <w:rPr>
                <w:ins w:id="293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73DCD14" w14:textId="77777777" w:rsidR="00D6710E" w:rsidRPr="00D6710E" w:rsidRDefault="00D6710E" w:rsidP="00D6710E">
            <w:pPr>
              <w:rPr>
                <w:ins w:id="293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3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48F17805" w14:textId="77777777" w:rsidR="00D6710E" w:rsidRPr="00D6710E" w:rsidRDefault="00D6710E" w:rsidP="00D6710E">
            <w:pPr>
              <w:rPr>
                <w:ins w:id="293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3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str(table_lst))</w:t>
              </w:r>
            </w:ins>
          </w:p>
          <w:p w14:paraId="7296260A" w14:textId="77777777" w:rsidR="00D6710E" w:rsidRPr="00D6710E" w:rsidRDefault="00D6710E" w:rsidP="00D6710E">
            <w:pPr>
              <w:rPr>
                <w:ins w:id="293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3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053E3FC1" w14:textId="77777777" w:rsidR="00D6710E" w:rsidRPr="00D6710E" w:rsidRDefault="00D6710E" w:rsidP="00D6710E">
            <w:pPr>
              <w:rPr>
                <w:ins w:id="293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02074CD" w14:textId="77777777" w:rsidR="00D6710E" w:rsidRPr="00D6710E" w:rsidRDefault="00D6710E" w:rsidP="00D6710E">
            <w:pPr>
              <w:rPr>
                <w:ins w:id="293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4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382DC453" w14:textId="77777777" w:rsidR="00D6710E" w:rsidRPr="00D6710E" w:rsidRDefault="00D6710E" w:rsidP="00D6710E">
            <w:pPr>
              <w:rPr>
                <w:ins w:id="294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ED1748D" w14:textId="77777777" w:rsidR="00D6710E" w:rsidRPr="00D6710E" w:rsidRDefault="00D6710E" w:rsidP="00D6710E">
            <w:pPr>
              <w:rPr>
                <w:ins w:id="294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4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'2':  # Remove an existing Task</w:t>
              </w:r>
            </w:ins>
          </w:p>
          <w:p w14:paraId="54711B3D" w14:textId="77777777" w:rsidR="00D6710E" w:rsidRPr="00D6710E" w:rsidRDefault="00D6710E" w:rsidP="00D6710E">
            <w:pPr>
              <w:rPr>
                <w:ins w:id="294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22EE115" w14:textId="77777777" w:rsidR="00D6710E" w:rsidRPr="00D6710E" w:rsidRDefault="00D6710E" w:rsidP="00D6710E">
            <w:pPr>
              <w:rPr>
                <w:ins w:id="294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4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2B7DA804" w14:textId="77777777" w:rsidR="00D6710E" w:rsidRPr="00D6710E" w:rsidRDefault="00D6710E" w:rsidP="00D6710E">
            <w:pPr>
              <w:rPr>
                <w:ins w:id="294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4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 +</w:t>
              </w:r>
            </w:ins>
          </w:p>
          <w:p w14:paraId="0EA35C93" w14:textId="77777777" w:rsidR="00D6710E" w:rsidRPr="00D6710E" w:rsidRDefault="00D6710E" w:rsidP="00D6710E">
            <w:pPr>
              <w:rPr>
                <w:ins w:id="294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5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 +</w:t>
              </w:r>
            </w:ins>
          </w:p>
          <w:p w14:paraId="2C2332F1" w14:textId="77777777" w:rsidR="00D6710E" w:rsidRPr="00D6710E" w:rsidRDefault="00D6710E" w:rsidP="00D6710E">
            <w:pPr>
              <w:rPr>
                <w:ins w:id="295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5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"\n\n\t\\\\Call: \tIO.input_task_to_remove()")</w:t>
              </w:r>
            </w:ins>
          </w:p>
          <w:p w14:paraId="5D662296" w14:textId="77777777" w:rsidR="00D6710E" w:rsidRPr="00D6710E" w:rsidRDefault="00D6710E" w:rsidP="00D6710E">
            <w:pPr>
              <w:rPr>
                <w:ins w:id="295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5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3249C8EF" w14:textId="77777777" w:rsidR="00D6710E" w:rsidRPr="00D6710E" w:rsidRDefault="00D6710E" w:rsidP="00D6710E">
            <w:pPr>
              <w:rPr>
                <w:ins w:id="295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3AE36A4" w14:textId="77777777" w:rsidR="00D6710E" w:rsidRPr="00D6710E" w:rsidRDefault="00D6710E" w:rsidP="00D6710E">
            <w:pPr>
              <w:rPr>
                <w:ins w:id="295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5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_task = IO.input_task_to_remove()</w:t>
              </w:r>
            </w:ins>
          </w:p>
          <w:p w14:paraId="5D7305CC" w14:textId="77777777" w:rsidR="00D6710E" w:rsidRPr="00D6710E" w:rsidRDefault="00D6710E" w:rsidP="00D6710E">
            <w:pPr>
              <w:rPr>
                <w:ins w:id="295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0B2433F" w14:textId="77777777" w:rsidR="00D6710E" w:rsidRPr="00D6710E" w:rsidRDefault="00D6710E" w:rsidP="00D6710E">
            <w:pPr>
              <w:rPr>
                <w:ins w:id="295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60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71CA7D15" w14:textId="77777777" w:rsidR="00D6710E" w:rsidRPr="00D6710E" w:rsidRDefault="00D6710E" w:rsidP="00D6710E">
            <w:pPr>
              <w:rPr>
                <w:ins w:id="296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6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print("\t\\\\Call: \tProcessor.remove_data_from_list()")</w:t>
              </w:r>
            </w:ins>
          </w:p>
          <w:p w14:paraId="002D8D7D" w14:textId="77777777" w:rsidR="00D6710E" w:rsidRPr="00D6710E" w:rsidRDefault="00D6710E" w:rsidP="00D6710E">
            <w:pPr>
              <w:rPr>
                <w:ins w:id="296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6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6E999573" w14:textId="77777777" w:rsidR="00D6710E" w:rsidRPr="00D6710E" w:rsidRDefault="00D6710E" w:rsidP="00D6710E">
            <w:pPr>
              <w:rPr>
                <w:ins w:id="296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50760F5" w14:textId="77777777" w:rsidR="00D6710E" w:rsidRPr="00D6710E" w:rsidRDefault="00D6710E" w:rsidP="00D6710E">
            <w:pPr>
              <w:rPr>
                <w:ins w:id="296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6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table_lst = Processor.remove_data_from_list(task=_task,</w:t>
              </w:r>
            </w:ins>
          </w:p>
          <w:p w14:paraId="571F4263" w14:textId="77777777" w:rsidR="00D6710E" w:rsidRPr="00D6710E" w:rsidRDefault="00D6710E" w:rsidP="00D6710E">
            <w:pPr>
              <w:rPr>
                <w:ins w:id="296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6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    list_of_rows=table_lst)</w:t>
              </w:r>
            </w:ins>
          </w:p>
          <w:p w14:paraId="6542B052" w14:textId="77777777" w:rsidR="00D6710E" w:rsidRPr="00D6710E" w:rsidRDefault="00D6710E" w:rsidP="00D6710E">
            <w:pPr>
              <w:rPr>
                <w:ins w:id="297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A732A42" w14:textId="77777777" w:rsidR="00D6710E" w:rsidRPr="00D6710E" w:rsidRDefault="00D6710E" w:rsidP="00D6710E">
            <w:pPr>
              <w:rPr>
                <w:ins w:id="297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7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3F28F21B" w14:textId="77777777" w:rsidR="00D6710E" w:rsidRPr="00D6710E" w:rsidRDefault="00D6710E" w:rsidP="00D6710E">
            <w:pPr>
              <w:rPr>
                <w:ins w:id="297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7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str(table_lst))</w:t>
              </w:r>
            </w:ins>
          </w:p>
          <w:p w14:paraId="20DCBE44" w14:textId="77777777" w:rsidR="00D6710E" w:rsidRPr="00D6710E" w:rsidRDefault="00D6710E" w:rsidP="00D6710E">
            <w:pPr>
              <w:rPr>
                <w:ins w:id="297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7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F7C02FB" w14:textId="77777777" w:rsidR="00D6710E" w:rsidRPr="00D6710E" w:rsidRDefault="00D6710E" w:rsidP="00D6710E">
            <w:pPr>
              <w:rPr>
                <w:ins w:id="297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38B2D93" w14:textId="77777777" w:rsidR="00D6710E" w:rsidRPr="00D6710E" w:rsidRDefault="00D6710E" w:rsidP="00D6710E">
            <w:pPr>
              <w:rPr>
                <w:ins w:id="297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7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6D604ACC" w14:textId="77777777" w:rsidR="00D6710E" w:rsidRPr="00D6710E" w:rsidRDefault="00D6710E" w:rsidP="00D6710E">
            <w:pPr>
              <w:rPr>
                <w:ins w:id="298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222719E" w14:textId="77777777" w:rsidR="00D6710E" w:rsidRPr="00D6710E" w:rsidRDefault="00D6710E" w:rsidP="00D6710E">
            <w:pPr>
              <w:rPr>
                <w:ins w:id="2981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82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'3':  # Save Data to File</w:t>
              </w:r>
            </w:ins>
          </w:p>
          <w:p w14:paraId="1E6D7778" w14:textId="77777777" w:rsidR="00D6710E" w:rsidRPr="00D6710E" w:rsidRDefault="00D6710E" w:rsidP="00D6710E">
            <w:pPr>
              <w:rPr>
                <w:ins w:id="298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688CEB7E" w14:textId="77777777" w:rsidR="00D6710E" w:rsidRPr="00D6710E" w:rsidRDefault="00D6710E" w:rsidP="00D6710E">
            <w:pPr>
              <w:rPr>
                <w:ins w:id="298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8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013323C2" w14:textId="77777777" w:rsidR="00D6710E" w:rsidRPr="00D6710E" w:rsidRDefault="00D6710E" w:rsidP="00D6710E">
            <w:pPr>
              <w:rPr>
                <w:ins w:id="298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87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print("\n\t\\\\Global (choice_str) = " + choice_str +</w:t>
              </w:r>
            </w:ins>
          </w:p>
          <w:p w14:paraId="21EF7AEE" w14:textId="77777777" w:rsidR="00D6710E" w:rsidRPr="00D6710E" w:rsidRDefault="00D6710E" w:rsidP="00D6710E">
            <w:pPr>
              <w:rPr>
                <w:ins w:id="2988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89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 +</w:t>
              </w:r>
            </w:ins>
          </w:p>
          <w:p w14:paraId="7B4BD1CD" w14:textId="77777777" w:rsidR="00D6710E" w:rsidRPr="00D6710E" w:rsidRDefault="00D6710E" w:rsidP="00D6710E">
            <w:pPr>
              <w:rPr>
                <w:ins w:id="299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9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"\n\n\t\\\\Call: \tProcessor.write_data_to_file()")</w:t>
              </w:r>
            </w:ins>
          </w:p>
          <w:p w14:paraId="26BCACE8" w14:textId="77777777" w:rsidR="00D6710E" w:rsidRPr="00D6710E" w:rsidRDefault="00D6710E" w:rsidP="00D6710E">
            <w:pPr>
              <w:rPr>
                <w:ins w:id="299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9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2F421314" w14:textId="77777777" w:rsidR="00D6710E" w:rsidRPr="00D6710E" w:rsidRDefault="00D6710E" w:rsidP="00D6710E">
            <w:pPr>
              <w:rPr>
                <w:ins w:id="299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4E2B518" w14:textId="77777777" w:rsidR="00D6710E" w:rsidRPr="00D6710E" w:rsidRDefault="00D6710E" w:rsidP="00D6710E">
            <w:pPr>
              <w:rPr>
                <w:ins w:id="299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9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table_lst = Processor.write_data_to_file(file_name=file_name_str,</w:t>
              </w:r>
            </w:ins>
          </w:p>
          <w:p w14:paraId="584A107D" w14:textId="77777777" w:rsidR="00D6710E" w:rsidRPr="00D6710E" w:rsidRDefault="00D6710E" w:rsidP="00D6710E">
            <w:pPr>
              <w:rPr>
                <w:ins w:id="299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299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 list_of_rows=table_lst)</w:t>
              </w:r>
            </w:ins>
          </w:p>
          <w:p w14:paraId="2C678326" w14:textId="77777777" w:rsidR="00D6710E" w:rsidRPr="00D6710E" w:rsidRDefault="00D6710E" w:rsidP="00D6710E">
            <w:pPr>
              <w:rPr>
                <w:ins w:id="299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1A1F0653" w14:textId="77777777" w:rsidR="00D6710E" w:rsidRPr="00D6710E" w:rsidRDefault="00D6710E" w:rsidP="00D6710E">
            <w:pPr>
              <w:rPr>
                <w:ins w:id="300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0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33425680" w14:textId="77777777" w:rsidR="00D6710E" w:rsidRPr="00D6710E" w:rsidRDefault="00D6710E" w:rsidP="00D6710E">
            <w:pPr>
              <w:rPr>
                <w:ins w:id="300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0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print("\n\t\\\\Global (table_lst) = " + str(table_lst))</w:t>
              </w:r>
            </w:ins>
          </w:p>
          <w:p w14:paraId="12FD36C2" w14:textId="77777777" w:rsidR="00D6710E" w:rsidRPr="00D6710E" w:rsidRDefault="00D6710E" w:rsidP="00D6710E">
            <w:pPr>
              <w:rPr>
                <w:ins w:id="3004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05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172A642E" w14:textId="77777777" w:rsidR="00D6710E" w:rsidRPr="00D6710E" w:rsidRDefault="00D6710E" w:rsidP="00D6710E">
            <w:pPr>
              <w:rPr>
                <w:ins w:id="3006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5051F8EC" w14:textId="77777777" w:rsidR="00D6710E" w:rsidRPr="00D6710E" w:rsidRDefault="00D6710E" w:rsidP="00D6710E">
            <w:pPr>
              <w:rPr>
                <w:ins w:id="300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0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73C7691F" w14:textId="77777777" w:rsidR="00D6710E" w:rsidRPr="00D6710E" w:rsidRDefault="00D6710E" w:rsidP="00D6710E">
            <w:pPr>
              <w:rPr>
                <w:ins w:id="300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4418BFF9" w14:textId="77777777" w:rsidR="00D6710E" w:rsidRPr="00D6710E" w:rsidRDefault="00D6710E" w:rsidP="00D6710E">
            <w:pPr>
              <w:rPr>
                <w:ins w:id="301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1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'4':  # Exit Program</w:t>
              </w:r>
            </w:ins>
          </w:p>
          <w:p w14:paraId="04899B16" w14:textId="77777777" w:rsidR="00D6710E" w:rsidRPr="00D6710E" w:rsidRDefault="00D6710E" w:rsidP="00D6710E">
            <w:pPr>
              <w:rPr>
                <w:ins w:id="301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2E0F567D" w14:textId="77777777" w:rsidR="00D6710E" w:rsidRPr="00D6710E" w:rsidRDefault="00D6710E" w:rsidP="00D6710E">
            <w:pPr>
              <w:rPr>
                <w:ins w:id="3013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1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1D75B56E" w14:textId="77777777" w:rsidR="00D6710E" w:rsidRPr="00D6710E" w:rsidRDefault="00D6710E" w:rsidP="00D6710E">
            <w:pPr>
              <w:rPr>
                <w:ins w:id="3015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16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choice_str)</w:t>
              </w:r>
            </w:ins>
          </w:p>
          <w:p w14:paraId="47BE0365" w14:textId="77777777" w:rsidR="00D6710E" w:rsidRPr="00D6710E" w:rsidRDefault="00D6710E" w:rsidP="00D6710E">
            <w:pPr>
              <w:rPr>
                <w:ins w:id="3017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18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5F9509A3" w14:textId="77777777" w:rsidR="00D6710E" w:rsidRPr="00D6710E" w:rsidRDefault="00D6710E" w:rsidP="00D6710E">
            <w:pPr>
              <w:rPr>
                <w:ins w:id="3019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</w:p>
          <w:p w14:paraId="739FAB25" w14:textId="77777777" w:rsidR="00D6710E" w:rsidRPr="00D6710E" w:rsidRDefault="00D6710E" w:rsidP="00D6710E">
            <w:pPr>
              <w:rPr>
                <w:ins w:id="3020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21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print("\n\tByeeee!")</w:t>
              </w:r>
            </w:ins>
          </w:p>
          <w:p w14:paraId="4F75B116" w14:textId="77777777" w:rsidR="00D6710E" w:rsidRPr="00D6710E" w:rsidRDefault="00D6710E" w:rsidP="00D6710E">
            <w:pPr>
              <w:rPr>
                <w:ins w:id="3022" w:author="Bambi C" w:date="2022-08-16T14:46:00Z"/>
                <w:rFonts w:ascii="Consolas" w:hAnsi="Consolas" w:cs="Consolas"/>
                <w:iCs w:val="0"/>
                <w:color w:val="000000" w:themeColor="text1"/>
              </w:rPr>
            </w:pPr>
            <w:ins w:id="3023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input("\n[Press ENTER key to quit.]")</w:t>
              </w:r>
            </w:ins>
          </w:p>
          <w:p w14:paraId="15526648" w14:textId="71178290" w:rsidR="007D6DD5" w:rsidRPr="009E33F3" w:rsidRDefault="00D6710E" w:rsidP="00D6710E">
            <w:pPr>
              <w:rPr>
                <w:rFonts w:ascii="Consolas" w:hAnsi="Consolas" w:cs="Consolas"/>
                <w:iCs w:val="0"/>
                <w:color w:val="000000" w:themeColor="text1"/>
              </w:rPr>
            </w:pPr>
            <w:ins w:id="3024" w:author="Bambi C" w:date="2022-08-16T14:46:00Z">
              <w:r w:rsidRPr="00D6710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break  # exit Menu loop</w:t>
              </w:r>
            </w:ins>
          </w:p>
        </w:tc>
      </w:tr>
    </w:tbl>
    <w:p w14:paraId="0B215C3D" w14:textId="1185480C" w:rsidR="004969B2" w:rsidRPr="000527C0" w:rsidRDefault="00F576DD" w:rsidP="00F576DD">
      <w:pPr>
        <w:pStyle w:val="Caption"/>
      </w:pPr>
      <w:bookmarkStart w:id="3025" w:name="_Ref109757491"/>
      <w:r w:rsidRPr="000527C0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3026" w:author="Bambi C" w:date="2022-08-14T19:05:00Z">
        <w:r w:rsidR="00A5135D">
          <w:rPr>
            <w:noProof/>
          </w:rPr>
          <w:t>18</w:t>
        </w:r>
      </w:ins>
      <w:del w:id="3027" w:author="Bambi C" w:date="2022-08-14T19:05:00Z">
        <w:r w:rsidR="00BA6EAA" w:rsidDel="00A5135D">
          <w:rPr>
            <w:noProof/>
          </w:rPr>
          <w:delText>27</w:delText>
        </w:r>
      </w:del>
      <w:r w:rsidR="00DE6474">
        <w:rPr>
          <w:noProof/>
        </w:rPr>
        <w:fldChar w:fldCharType="end"/>
      </w:r>
      <w:bookmarkEnd w:id="3025"/>
      <w:r w:rsidRPr="000527C0">
        <w:t>. Source code for my proposed solution to Assignment0</w:t>
      </w:r>
      <w:r w:rsidR="00C86D75">
        <w:t>5</w:t>
      </w:r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>Table of Contents</w:t>
      </w:r>
      <w:r w:rsidRPr="000527C0">
        <w:fldChar w:fldCharType="end"/>
      </w:r>
      <w:r w:rsidRPr="000527C0">
        <w:t>]</w:t>
      </w:r>
      <w:bookmarkStart w:id="3028" w:name="_Toc110337669"/>
      <w:bookmarkStart w:id="3029" w:name="_Toc109061019"/>
      <w:bookmarkStart w:id="3030" w:name="_Toc109061057"/>
      <w:bookmarkStart w:id="3031" w:name="_Toc109061482"/>
      <w:bookmarkStart w:id="3032" w:name="_Toc109745667"/>
      <w:bookmarkStart w:id="3033" w:name="_Toc109745756"/>
      <w:bookmarkStart w:id="3034" w:name="_Toc109745797"/>
      <w:bookmarkStart w:id="3035" w:name="_Toc109745837"/>
      <w:bookmarkStart w:id="3036" w:name="_Toc109745879"/>
      <w:bookmarkStart w:id="3037" w:name="_Toc109745918"/>
      <w:bookmarkStart w:id="3038" w:name="_Toc109745959"/>
      <w:bookmarkStart w:id="3039" w:name="_Toc109746001"/>
      <w:bookmarkStart w:id="3040" w:name="_Toc109746042"/>
      <w:bookmarkStart w:id="3041" w:name="_Toc109749908"/>
      <w:bookmarkStart w:id="3042" w:name="_Toc109750019"/>
      <w:bookmarkStart w:id="3043" w:name="_Toc109750071"/>
      <w:bookmarkStart w:id="3044" w:name="_Toc109750122"/>
      <w:bookmarkStart w:id="3045" w:name="_Toc109750172"/>
      <w:bookmarkStart w:id="3046" w:name="_Toc109750214"/>
      <w:bookmarkStart w:id="3047" w:name="_Toc109750263"/>
      <w:bookmarkStart w:id="3048" w:name="_Toc109750313"/>
      <w:bookmarkStart w:id="3049" w:name="_Toc109750363"/>
      <w:bookmarkStart w:id="3050" w:name="_Toc109750405"/>
      <w:bookmarkStart w:id="3051" w:name="_Toc109750455"/>
      <w:bookmarkStart w:id="3052" w:name="_Toc109750504"/>
      <w:bookmarkStart w:id="3053" w:name="_Toc109750547"/>
      <w:bookmarkStart w:id="3054" w:name="_Toc109750590"/>
      <w:bookmarkStart w:id="3055" w:name="_Toc109750632"/>
      <w:bookmarkStart w:id="3056" w:name="_Toc109751951"/>
      <w:bookmarkStart w:id="3057" w:name="_Toc109758182"/>
      <w:bookmarkStart w:id="3058" w:name="_Toc110337670"/>
      <w:bookmarkStart w:id="3059" w:name="_Toc109061020"/>
      <w:bookmarkStart w:id="3060" w:name="_Toc109061058"/>
      <w:bookmarkStart w:id="3061" w:name="_Toc109061483"/>
      <w:bookmarkStart w:id="3062" w:name="_Toc109745668"/>
      <w:bookmarkStart w:id="3063" w:name="_Toc109745757"/>
      <w:bookmarkStart w:id="3064" w:name="_Toc109745798"/>
      <w:bookmarkStart w:id="3065" w:name="_Toc109745838"/>
      <w:bookmarkStart w:id="3066" w:name="_Toc109745880"/>
      <w:bookmarkStart w:id="3067" w:name="_Toc109745919"/>
      <w:bookmarkStart w:id="3068" w:name="_Toc109745960"/>
      <w:bookmarkStart w:id="3069" w:name="_Toc109746002"/>
      <w:bookmarkStart w:id="3070" w:name="_Toc109746043"/>
      <w:bookmarkStart w:id="3071" w:name="_Toc109749909"/>
      <w:bookmarkStart w:id="3072" w:name="_Toc109750020"/>
      <w:bookmarkStart w:id="3073" w:name="_Toc109750072"/>
      <w:bookmarkStart w:id="3074" w:name="_Toc109750123"/>
      <w:bookmarkStart w:id="3075" w:name="_Toc109750173"/>
      <w:bookmarkStart w:id="3076" w:name="_Toc109750215"/>
      <w:bookmarkStart w:id="3077" w:name="_Toc109750264"/>
      <w:bookmarkStart w:id="3078" w:name="_Toc109750314"/>
      <w:bookmarkStart w:id="3079" w:name="_Toc109750364"/>
      <w:bookmarkStart w:id="3080" w:name="_Toc109750406"/>
      <w:bookmarkStart w:id="3081" w:name="_Toc109750456"/>
      <w:bookmarkStart w:id="3082" w:name="_Toc109750505"/>
      <w:bookmarkStart w:id="3083" w:name="_Toc109750548"/>
      <w:bookmarkStart w:id="3084" w:name="_Toc109750591"/>
      <w:bookmarkStart w:id="3085" w:name="_Toc109750633"/>
      <w:bookmarkStart w:id="3086" w:name="_Toc109751952"/>
      <w:bookmarkStart w:id="3087" w:name="_Toc109758183"/>
      <w:bookmarkStart w:id="3088" w:name="_Toc110337671"/>
      <w:bookmarkStart w:id="3089" w:name="_Toc109061021"/>
      <w:bookmarkStart w:id="3090" w:name="_Toc109061059"/>
      <w:bookmarkStart w:id="3091" w:name="_Toc109061484"/>
      <w:bookmarkStart w:id="3092" w:name="_Toc109745669"/>
      <w:bookmarkStart w:id="3093" w:name="_Toc109745758"/>
      <w:bookmarkStart w:id="3094" w:name="_Toc109745799"/>
      <w:bookmarkStart w:id="3095" w:name="_Toc109745839"/>
      <w:bookmarkStart w:id="3096" w:name="_Toc109745881"/>
      <w:bookmarkStart w:id="3097" w:name="_Toc109745920"/>
      <w:bookmarkStart w:id="3098" w:name="_Toc109745961"/>
      <w:bookmarkStart w:id="3099" w:name="_Toc109746003"/>
      <w:bookmarkStart w:id="3100" w:name="_Toc109746044"/>
      <w:bookmarkStart w:id="3101" w:name="_Toc109749910"/>
      <w:bookmarkStart w:id="3102" w:name="_Toc109750021"/>
      <w:bookmarkStart w:id="3103" w:name="_Toc109750073"/>
      <w:bookmarkStart w:id="3104" w:name="_Toc109750124"/>
      <w:bookmarkStart w:id="3105" w:name="_Toc109750174"/>
      <w:bookmarkStart w:id="3106" w:name="_Toc109750216"/>
      <w:bookmarkStart w:id="3107" w:name="_Toc109750265"/>
      <w:bookmarkStart w:id="3108" w:name="_Toc109750315"/>
      <w:bookmarkStart w:id="3109" w:name="_Toc109750365"/>
      <w:bookmarkStart w:id="3110" w:name="_Toc109750407"/>
      <w:bookmarkStart w:id="3111" w:name="_Toc109750457"/>
      <w:bookmarkStart w:id="3112" w:name="_Toc109750506"/>
      <w:bookmarkStart w:id="3113" w:name="_Toc109750549"/>
      <w:bookmarkStart w:id="3114" w:name="_Toc109750592"/>
      <w:bookmarkStart w:id="3115" w:name="_Toc109750634"/>
      <w:bookmarkStart w:id="3116" w:name="_Toc109751953"/>
      <w:bookmarkStart w:id="3117" w:name="_Toc109758184"/>
      <w:bookmarkStart w:id="3118" w:name="_Toc110337672"/>
      <w:bookmarkEnd w:id="3028"/>
      <w:bookmarkEnd w:id="3029"/>
      <w:bookmarkEnd w:id="3030"/>
      <w:bookmarkEnd w:id="3031"/>
      <w:bookmarkEnd w:id="3032"/>
      <w:bookmarkEnd w:id="3033"/>
      <w:bookmarkEnd w:id="3034"/>
      <w:bookmarkEnd w:id="3035"/>
      <w:bookmarkEnd w:id="3036"/>
      <w:bookmarkEnd w:id="3037"/>
      <w:bookmarkEnd w:id="3038"/>
      <w:bookmarkEnd w:id="3039"/>
      <w:bookmarkEnd w:id="3040"/>
      <w:bookmarkEnd w:id="3041"/>
      <w:bookmarkEnd w:id="3042"/>
      <w:bookmarkEnd w:id="3043"/>
      <w:bookmarkEnd w:id="3044"/>
      <w:bookmarkEnd w:id="3045"/>
      <w:bookmarkEnd w:id="3046"/>
      <w:bookmarkEnd w:id="3047"/>
      <w:bookmarkEnd w:id="3048"/>
      <w:bookmarkEnd w:id="3049"/>
      <w:bookmarkEnd w:id="3050"/>
      <w:bookmarkEnd w:id="3051"/>
      <w:bookmarkEnd w:id="3052"/>
      <w:bookmarkEnd w:id="3053"/>
      <w:bookmarkEnd w:id="3054"/>
      <w:bookmarkEnd w:id="3055"/>
      <w:bookmarkEnd w:id="3056"/>
      <w:bookmarkEnd w:id="3057"/>
      <w:bookmarkEnd w:id="3058"/>
      <w:bookmarkEnd w:id="3059"/>
      <w:bookmarkEnd w:id="3060"/>
      <w:bookmarkEnd w:id="3061"/>
      <w:bookmarkEnd w:id="3062"/>
      <w:bookmarkEnd w:id="3063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</w:p>
    <w:p w14:paraId="10DC3F51" w14:textId="2494C225" w:rsidR="0041059E" w:rsidRPr="000527C0" w:rsidRDefault="0041059E" w:rsidP="0041059E">
      <w:pPr>
        <w:pStyle w:val="Heading2"/>
      </w:pPr>
      <w:bookmarkStart w:id="3119" w:name="_Toc111401810"/>
      <w:r w:rsidRPr="000527C0">
        <w:t>Test</w:t>
      </w:r>
      <w:bookmarkEnd w:id="3119"/>
    </w:p>
    <w:p w14:paraId="32CBA1F9" w14:textId="07A0DAEE" w:rsidR="00FE0A57" w:rsidRPr="000527C0" w:rsidRDefault="00B73B90" w:rsidP="000663EC">
      <w:pPr>
        <w:pStyle w:val="Heading3"/>
      </w:pPr>
      <w:bookmarkStart w:id="3120" w:name="_Ref108285355"/>
      <w:bookmarkStart w:id="3121" w:name="_Ref108285553"/>
      <w:bookmarkStart w:id="3122" w:name="_Toc111401811"/>
      <w:r w:rsidRPr="000527C0">
        <w:t>Procedure</w:t>
      </w:r>
      <w:bookmarkEnd w:id="3120"/>
      <w:bookmarkEnd w:id="3121"/>
      <w:bookmarkEnd w:id="3122"/>
      <w:r w:rsidRPr="000527C0">
        <w:tab/>
      </w:r>
    </w:p>
    <w:p w14:paraId="162EA45F" w14:textId="70B44891" w:rsidR="00CF17D1" w:rsidRPr="009E33F3" w:rsidRDefault="00AC4CB4" w:rsidP="00B73B90">
      <w:pPr>
        <w:tabs>
          <w:tab w:val="left" w:pos="1258"/>
        </w:tabs>
      </w:pPr>
      <w:r w:rsidRPr="009E33F3">
        <w:t xml:space="preserve">For the purpose of this assignment, testing is performed in </w:t>
      </w:r>
      <w:r w:rsidR="00F0497B" w:rsidRPr="009E33F3">
        <w:t>PyCharm IDE</w:t>
      </w:r>
      <w:r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t xml:space="preserve">Open </w:t>
      </w:r>
      <w:r w:rsidR="00F0497B" w:rsidRPr="009E33F3">
        <w:t>PyCharm</w:t>
      </w:r>
    </w:p>
    <w:p w14:paraId="13D02641" w14:textId="5A123C6B" w:rsidR="000B2317" w:rsidRPr="00BF189C" w:rsidRDefault="00542B6B">
      <w:pPr>
        <w:tabs>
          <w:tab w:val="left" w:pos="1258"/>
        </w:tabs>
        <w:pPrChange w:id="3123" w:author="Bambi C" w:date="2022-08-14T12:03:00Z">
          <w:pPr>
            <w:shd w:val="clear" w:color="auto" w:fill="FFFF00"/>
            <w:tabs>
              <w:tab w:val="left" w:pos="1258"/>
            </w:tabs>
          </w:pPr>
        </w:pPrChange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BA272F">
        <w:rPr>
          <w:highlight w:val="yellow"/>
        </w:rPr>
        <w:instrText xml:space="preserve"> \* MERGEFORMAT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r w:rsidR="006A11F9">
        <w:t>A0</w:t>
      </w:r>
      <w:ins w:id="3124" w:author="Bambi C" w:date="2022-08-14T12:03:00Z">
        <w:r w:rsidR="00EE7584">
          <w:t>6</w:t>
        </w:r>
      </w:ins>
      <w:del w:id="3125" w:author="Bambi C" w:date="2022-08-14T12:03:00Z">
        <w:r w:rsidR="006A11F9" w:rsidDel="00EE7584">
          <w:delText>5</w:delText>
        </w:r>
      </w:del>
      <w:r w:rsidR="000A7C65">
        <w:t>-</w:t>
      </w:r>
      <w:r w:rsidR="006A11F9">
        <w:t>RSar</w:t>
      </w:r>
      <w:r w:rsidR="00A80851" w:rsidRPr="00575EE2">
        <w:t>.py</w:t>
      </w:r>
    </w:p>
    <w:p w14:paraId="722873A5" w14:textId="1CA752FC" w:rsidR="000E1822" w:rsidRPr="009E33F3" w:rsidRDefault="00542B6B">
      <w:pPr>
        <w:tabs>
          <w:tab w:val="left" w:pos="1258"/>
        </w:tabs>
        <w:rPr>
          <w:highlight w:val="yellow"/>
          <w:u w:val="single"/>
        </w:rPr>
        <w:pPrChange w:id="3126" w:author="Bambi C" w:date="2022-08-14T12:03:00Z">
          <w:pPr>
            <w:shd w:val="clear" w:color="auto" w:fill="FFFF00"/>
            <w:tabs>
              <w:tab w:val="left" w:pos="1258"/>
            </w:tabs>
          </w:pPr>
        </w:pPrChange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r w:rsidR="00575EE2">
        <w:t>“</w:t>
      </w:r>
      <w:r w:rsidR="000A7C65">
        <w:t>A0</w:t>
      </w:r>
      <w:ins w:id="3127" w:author="Bambi C" w:date="2022-08-14T12:03:00Z">
        <w:r w:rsidR="00EE7584">
          <w:t>6</w:t>
        </w:r>
      </w:ins>
      <w:del w:id="3128" w:author="Bambi C" w:date="2022-08-14T12:03:00Z">
        <w:r w:rsidR="000A7C65" w:rsidDel="00EE7584">
          <w:delText>5</w:delText>
        </w:r>
      </w:del>
      <w:r w:rsidR="000A7C65">
        <w:t>-RSar</w:t>
      </w:r>
      <w:r w:rsidR="00354198">
        <w:t>”</w:t>
      </w:r>
    </w:p>
    <w:p w14:paraId="4C105E92" w14:textId="07C4B57F" w:rsidR="00B95B38" w:rsidRDefault="00575EE2">
      <w:pPr>
        <w:tabs>
          <w:tab w:val="left" w:pos="1258"/>
        </w:tabs>
      </w:pPr>
      <w:r w:rsidRPr="00BA272F">
        <w:t>For</w:t>
      </w:r>
      <w:r w:rsidR="006B56E8" w:rsidRPr="00BA272F">
        <w:t xml:space="preserve"> this assignment and </w:t>
      </w:r>
      <w:r w:rsidR="005853FD" w:rsidRPr="00BA272F">
        <w:t>based on the</w:t>
      </w:r>
      <w:r w:rsidR="006B56E8" w:rsidRPr="00BA272F">
        <w:t xml:space="preserve"> limitations placed on the inputs of the user,</w:t>
      </w:r>
      <w:r w:rsidR="008D4050" w:rsidRPr="00BA272F">
        <w:t xml:space="preserve"> </w:t>
      </w:r>
      <w:r w:rsidRPr="00BA272F">
        <w:t xml:space="preserve">I </w:t>
      </w:r>
      <w:r w:rsidR="008D4050" w:rsidRPr="00BA272F">
        <w:t xml:space="preserve">intend to limit my </w:t>
      </w:r>
      <w:r w:rsidR="00B95B38" w:rsidRPr="00BA272F">
        <w:t>test cases</w:t>
      </w:r>
      <w:r w:rsidR="008D4050" w:rsidRPr="00BA272F">
        <w:t xml:space="preserve"> to expected errors and </w:t>
      </w:r>
      <w:r w:rsidR="00B95B38" w:rsidRPr="00BA272F">
        <w:t>a few valid input types</w:t>
      </w:r>
      <w:r w:rsidR="00CA5486" w:rsidRPr="00BA272F">
        <w:t xml:space="preserve"> (</w:t>
      </w:r>
      <w:r w:rsidR="00F1276F" w:rsidRPr="00BA272F">
        <w:fldChar w:fldCharType="begin"/>
      </w:r>
      <w:r w:rsidR="00F1276F" w:rsidRPr="00BA272F">
        <w:instrText xml:space="preserve"> REF _Ref109756285 \h  \* MERGEFORMAT </w:instrText>
      </w:r>
      <w:r w:rsidR="00F1276F" w:rsidRPr="00BA272F">
        <w:fldChar w:fldCharType="separate"/>
      </w:r>
      <w:r w:rsidR="00EB3E36" w:rsidRPr="00C46270">
        <w:t xml:space="preserve">Figure </w:t>
      </w:r>
      <w:r w:rsidR="00EB3E36" w:rsidRPr="00BA272F">
        <w:t>28</w:t>
      </w:r>
      <w:r w:rsidR="00F1276F" w:rsidRPr="00BA272F">
        <w:fldChar w:fldCharType="end"/>
      </w:r>
      <w:r w:rsidR="00CA5486" w:rsidRPr="00BA272F">
        <w:t>)</w:t>
      </w:r>
      <w:r w:rsidR="00A80851" w:rsidRPr="00BA272F">
        <w:t>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0"/>
        <w:gridCol w:w="5976"/>
        <w:gridCol w:w="918"/>
      </w:tblGrid>
      <w:tr w:rsidR="009C7B31" w:rsidRPr="006B73A0" w14:paraId="3C928856" w14:textId="77777777" w:rsidTr="009E5F75">
        <w:trPr>
          <w:tblHeader/>
        </w:trPr>
        <w:tc>
          <w:tcPr>
            <w:tcW w:w="680" w:type="dxa"/>
            <w:shd w:val="clear" w:color="auto" w:fill="EEE6F3" w:themeFill="accent1" w:themeFillTint="33"/>
          </w:tcPr>
          <w:p w14:paraId="06F3B431" w14:textId="1E41EFD2" w:rsidR="00E27186" w:rsidRPr="00C01EC1" w:rsidRDefault="00E27186">
            <w:pPr>
              <w:tabs>
                <w:tab w:val="left" w:pos="1258"/>
              </w:tabs>
              <w:jc w:val="center"/>
              <w:rPr>
                <w:b/>
                <w:bCs/>
                <w:rPrChange w:id="3129" w:author="Bambi C" w:date="2022-08-14T19:08:00Z">
                  <w:rPr>
                    <w:b/>
                    <w:bCs/>
                    <w:u w:val="single"/>
                  </w:rPr>
                </w:rPrChange>
              </w:rPr>
              <w:pPrChange w:id="3130" w:author="Bambi C" w:date="2022-08-14T19:07:00Z">
                <w:pPr>
                  <w:tabs>
                    <w:tab w:val="left" w:pos="1258"/>
                  </w:tabs>
                  <w:jc w:val="right"/>
                </w:pPr>
              </w:pPrChange>
            </w:pPr>
            <w:r w:rsidRPr="00C01EC1">
              <w:rPr>
                <w:b/>
                <w:bCs/>
              </w:rPr>
              <w:t xml:space="preserve">Test </w:t>
            </w:r>
            <w:r w:rsidR="00B47B81" w:rsidRPr="00C01EC1">
              <w:rPr>
                <w:b/>
                <w:bCs/>
              </w:rPr>
              <w:t xml:space="preserve">flow </w:t>
            </w:r>
            <w:r w:rsidRPr="00C01EC1">
              <w:rPr>
                <w:b/>
                <w:bCs/>
              </w:rPr>
              <w:t>ID</w:t>
            </w:r>
          </w:p>
        </w:tc>
        <w:tc>
          <w:tcPr>
            <w:tcW w:w="2038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12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2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A85DD4" w:rsidRPr="00F93B9C" w14:paraId="2CC24F8A" w14:textId="77777777" w:rsidTr="009E5F75">
        <w:tc>
          <w:tcPr>
            <w:tcW w:w="680" w:type="dxa"/>
          </w:tcPr>
          <w:p w14:paraId="214B4913" w14:textId="1D5C3288" w:rsidR="00E27186" w:rsidRPr="00C01EC1" w:rsidRDefault="00C01EC1">
            <w:pPr>
              <w:tabs>
                <w:tab w:val="left" w:pos="1258"/>
              </w:tabs>
              <w:jc w:val="center"/>
              <w:pPrChange w:id="3131" w:author="Bambi C" w:date="2022-08-14T19:07:00Z">
                <w:pPr>
                  <w:pStyle w:val="ListParagraph"/>
                  <w:numPr>
                    <w:numId w:val="14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132" w:author="Bambi C" w:date="2022-08-14T19:08:00Z">
              <w:r w:rsidRPr="00C01EC1">
                <w:rPr>
                  <w:rPrChange w:id="3133" w:author="Bambi C" w:date="2022-08-14T19:08:00Z">
                    <w:rPr>
                      <w:u w:val="single"/>
                    </w:rPr>
                  </w:rPrChange>
                </w:rPr>
                <w:t>1</w:t>
              </w:r>
            </w:ins>
          </w:p>
        </w:tc>
        <w:tc>
          <w:tcPr>
            <w:tcW w:w="2038" w:type="dxa"/>
          </w:tcPr>
          <w:p w14:paraId="6D202F9C" w14:textId="7262B0B8" w:rsidR="00FC6D48" w:rsidRPr="009E33F3" w:rsidRDefault="001249DB" w:rsidP="00F0497B">
            <w:pPr>
              <w:tabs>
                <w:tab w:val="left" w:pos="1258"/>
              </w:tabs>
            </w:pPr>
            <w:del w:id="3134" w:author="Bambi C" w:date="2022-08-14T11:44:00Z">
              <w:r w:rsidDel="00CD73E6">
                <w:delText xml:space="preserve">With no data </w:delText>
              </w:r>
              <w:r w:rsidR="004329E5" w:rsidDel="00CD73E6">
                <w:delText>in data file</w:delText>
              </w:r>
              <w:r w:rsidR="002A691D" w:rsidDel="00CD73E6">
                <w:delText xml:space="preserve">, </w:delText>
              </w:r>
              <w:r w:rsidR="00E06F6A" w:rsidDel="00CD73E6">
                <w:delText xml:space="preserve">start the program and </w:delText>
              </w:r>
              <w:r w:rsidR="002A691D" w:rsidDel="00CD73E6">
                <w:delText>perform menu actions.</w:delText>
              </w:r>
            </w:del>
            <w:ins w:id="3135" w:author="Bambi C" w:date="2022-08-14T11:44:00Z">
              <w:r w:rsidR="00CD73E6">
                <w:t xml:space="preserve"> </w:t>
              </w:r>
              <w:r w:rsidR="007775E1">
                <w:t>Start program</w:t>
              </w:r>
            </w:ins>
          </w:p>
        </w:tc>
        <w:tc>
          <w:tcPr>
            <w:tcW w:w="5912" w:type="dxa"/>
          </w:tcPr>
          <w:p w14:paraId="2EF77CC5" w14:textId="38D5EEEB" w:rsidR="004329E5" w:rsidDel="007775E1" w:rsidRDefault="004329E5">
            <w:pPr>
              <w:tabs>
                <w:tab w:val="left" w:pos="1258"/>
              </w:tabs>
              <w:rPr>
                <w:del w:id="3136" w:author="Bambi C" w:date="2022-08-14T11:45:00Z"/>
              </w:rPr>
            </w:pPr>
            <w:del w:id="3137" w:author="Bambi C" w:date="2022-08-14T11:45:00Z">
              <w:r w:rsidDel="007775E1">
                <w:delText>Open data file</w:delText>
              </w:r>
            </w:del>
          </w:p>
          <w:p w14:paraId="302A513E" w14:textId="213EDFB3" w:rsidR="004329E5" w:rsidDel="007775E1" w:rsidRDefault="004329E5">
            <w:pPr>
              <w:tabs>
                <w:tab w:val="left" w:pos="1258"/>
              </w:tabs>
              <w:rPr>
                <w:del w:id="3138" w:author="Bambi C" w:date="2022-08-14T11:45:00Z"/>
              </w:rPr>
            </w:pPr>
          </w:p>
          <w:p w14:paraId="67304CB0" w14:textId="77777777" w:rsidR="003E1B24" w:rsidDel="007775E1" w:rsidRDefault="003E1B24">
            <w:pPr>
              <w:tabs>
                <w:tab w:val="left" w:pos="1258"/>
              </w:tabs>
              <w:rPr>
                <w:del w:id="3139" w:author="Bambi C" w:date="2022-08-14T11:45:00Z"/>
              </w:rPr>
            </w:pPr>
          </w:p>
          <w:p w14:paraId="061F3A15" w14:textId="10E57E6D" w:rsidR="007D67AA" w:rsidDel="00740E04" w:rsidRDefault="007D67AA">
            <w:pPr>
              <w:tabs>
                <w:tab w:val="left" w:pos="1258"/>
              </w:tabs>
              <w:rPr>
                <w:del w:id="3140" w:author="Bambi C" w:date="2022-08-14T18:05:00Z"/>
              </w:rPr>
            </w:pPr>
            <w:del w:id="3141" w:author="Bambi C" w:date="2022-08-14T18:07:00Z">
              <w:r w:rsidDel="004805C9">
                <w:delText>Program start</w:delText>
              </w:r>
            </w:del>
          </w:p>
          <w:p w14:paraId="2724BF33" w14:textId="7FEF2EBD" w:rsidR="004329E5" w:rsidDel="007775E1" w:rsidRDefault="004329E5" w:rsidP="004329E5">
            <w:pPr>
              <w:tabs>
                <w:tab w:val="left" w:pos="1258"/>
              </w:tabs>
              <w:rPr>
                <w:del w:id="3142" w:author="Bambi C" w:date="2022-08-14T11:44:00Z"/>
              </w:rPr>
            </w:pPr>
          </w:p>
          <w:p w14:paraId="3375A39A" w14:textId="0F89F566" w:rsidR="007775E1" w:rsidRDefault="004805C9" w:rsidP="007775E1">
            <w:pPr>
              <w:tabs>
                <w:tab w:val="left" w:pos="1258"/>
              </w:tabs>
              <w:rPr>
                <w:ins w:id="3143" w:author="Bambi C" w:date="2022-08-14T11:45:00Z"/>
              </w:rPr>
            </w:pPr>
            <w:ins w:id="3144" w:author="Bambi C" w:date="2022-08-14T18:07:00Z">
              <w:r>
                <w:t xml:space="preserve">Start program </w:t>
              </w:r>
              <w:r w:rsidR="00D34C77">
                <w:t>/ Open data file and display contents</w:t>
              </w:r>
            </w:ins>
          </w:p>
          <w:p w14:paraId="1EAE5543" w14:textId="7EADB0F4" w:rsidR="007775E1" w:rsidRDefault="002A3C33">
            <w:pPr>
              <w:tabs>
                <w:tab w:val="left" w:pos="1258"/>
              </w:tabs>
              <w:rPr>
                <w:ins w:id="3145" w:author="Bambi C" w:date="2022-08-14T18:05:00Z"/>
              </w:rPr>
            </w:pPr>
            <w:ins w:id="3146" w:author="Bambi C" w:date="2022-08-14T18:06:00Z">
              <w:r w:rsidRPr="002A3C33">
                <w:rPr>
                  <w:noProof/>
                </w:rPr>
                <w:drawing>
                  <wp:inline distT="0" distB="0" distL="0" distR="0" wp14:anchorId="686A71A1" wp14:editId="66640A4A">
                    <wp:extent cx="3657600" cy="4023360"/>
                    <wp:effectExtent l="0" t="0" r="0" b="0"/>
                    <wp:docPr id="9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0233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81905BC" w14:textId="77777777" w:rsidR="003E1B24" w:rsidDel="007775E1" w:rsidRDefault="003E1B24">
            <w:pPr>
              <w:tabs>
                <w:tab w:val="left" w:pos="1258"/>
              </w:tabs>
              <w:rPr>
                <w:del w:id="3147" w:author="Bambi C" w:date="2022-08-14T11:44:00Z"/>
              </w:rPr>
            </w:pPr>
          </w:p>
          <w:p w14:paraId="78289FAE" w14:textId="5965BAEE" w:rsidR="00A07F1F" w:rsidDel="007775E1" w:rsidRDefault="00A07F1F" w:rsidP="00BA272F">
            <w:pPr>
              <w:tabs>
                <w:tab w:val="left" w:pos="1258"/>
              </w:tabs>
              <w:jc w:val="center"/>
              <w:rPr>
                <w:del w:id="3148" w:author="Bambi C" w:date="2022-08-14T11:44:00Z"/>
              </w:rPr>
            </w:pPr>
            <w:del w:id="3149" w:author="Bambi C" w:date="2022-08-14T11:44:00Z">
              <w:r w:rsidDel="007775E1">
                <w:delText>. . .</w:delText>
              </w:r>
            </w:del>
          </w:p>
          <w:p w14:paraId="680DC5F4" w14:textId="3FC0C24F" w:rsidR="00A07F1F" w:rsidDel="007775E1" w:rsidRDefault="00A07F1F">
            <w:pPr>
              <w:tabs>
                <w:tab w:val="left" w:pos="1258"/>
              </w:tabs>
              <w:rPr>
                <w:del w:id="3150" w:author="Bambi C" w:date="2022-08-14T11:44:00Z"/>
              </w:rPr>
            </w:pPr>
            <w:del w:id="3151" w:author="Bambi C" w:date="2022-08-14T11:44:00Z">
              <w:r w:rsidDel="007775E1">
                <w:delText>// To limit redundant content, other menu options excluded.</w:delText>
              </w:r>
            </w:del>
          </w:p>
          <w:p w14:paraId="2E341FA3" w14:textId="39DCD585" w:rsidR="00A07F1F" w:rsidDel="007775E1" w:rsidRDefault="00A07F1F" w:rsidP="00A07F1F">
            <w:pPr>
              <w:tabs>
                <w:tab w:val="left" w:pos="1258"/>
              </w:tabs>
              <w:jc w:val="center"/>
              <w:rPr>
                <w:del w:id="3152" w:author="Bambi C" w:date="2022-08-14T11:44:00Z"/>
              </w:rPr>
            </w:pPr>
            <w:del w:id="3153" w:author="Bambi C" w:date="2022-08-14T11:44:00Z">
              <w:r w:rsidDel="007775E1">
                <w:delText>. . .</w:delText>
              </w:r>
            </w:del>
          </w:p>
          <w:p w14:paraId="1035DAB2" w14:textId="67F820D6" w:rsidR="00A07F1F" w:rsidDel="007775E1" w:rsidRDefault="00A07F1F" w:rsidP="00BA272F">
            <w:pPr>
              <w:tabs>
                <w:tab w:val="left" w:pos="1258"/>
              </w:tabs>
              <w:jc w:val="center"/>
              <w:rPr>
                <w:del w:id="3154" w:author="Bambi C" w:date="2022-08-14T11:44:00Z"/>
              </w:rPr>
            </w:pPr>
          </w:p>
          <w:p w14:paraId="5A17312F" w14:textId="73BF9E65" w:rsidR="003A15D9" w:rsidDel="007775E1" w:rsidRDefault="003E1B24">
            <w:pPr>
              <w:tabs>
                <w:tab w:val="left" w:pos="1258"/>
              </w:tabs>
              <w:rPr>
                <w:del w:id="3155" w:author="Bambi C" w:date="2022-08-14T11:44:00Z"/>
              </w:rPr>
            </w:pPr>
            <w:del w:id="3156" w:author="Bambi C" w:date="2022-08-14T11:44:00Z">
              <w:r w:rsidDel="007775E1">
                <w:delText xml:space="preserve">Menu option 4: </w:delText>
              </w:r>
              <w:r w:rsidR="003A15D9" w:rsidDel="007775E1">
                <w:delText>Save Data to File</w:delText>
              </w:r>
            </w:del>
          </w:p>
          <w:p w14:paraId="10CBD55B" w14:textId="3D844FA0" w:rsidR="003A15D9" w:rsidDel="007775E1" w:rsidRDefault="003A15D9">
            <w:pPr>
              <w:tabs>
                <w:tab w:val="left" w:pos="1258"/>
              </w:tabs>
              <w:rPr>
                <w:del w:id="3157" w:author="Bambi C" w:date="2022-08-14T11:44:00Z"/>
              </w:rPr>
            </w:pPr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A85DD4" w:rsidRPr="00F93B9C" w14:paraId="763E8247" w14:textId="77777777" w:rsidTr="009E5F75">
        <w:tc>
          <w:tcPr>
            <w:tcW w:w="680" w:type="dxa"/>
          </w:tcPr>
          <w:p w14:paraId="4F53504E" w14:textId="501DA08A" w:rsidR="00E27186" w:rsidRPr="00C01EC1" w:rsidRDefault="00C01EC1">
            <w:pPr>
              <w:tabs>
                <w:tab w:val="left" w:pos="1258"/>
              </w:tabs>
              <w:jc w:val="center"/>
              <w:rPr>
                <w:rPrChange w:id="3158" w:author="Bambi C" w:date="2022-08-14T19:08:00Z">
                  <w:rPr>
                    <w:u w:val="single"/>
                  </w:rPr>
                </w:rPrChange>
              </w:rPr>
              <w:pPrChange w:id="3159" w:author="Bambi C" w:date="2022-08-14T19:08:00Z">
                <w:pPr>
                  <w:pStyle w:val="ListParagraph"/>
                  <w:numPr>
                    <w:numId w:val="14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160" w:author="Bambi C" w:date="2022-08-14T19:08:00Z">
              <w:r>
                <w:t>2</w:t>
              </w:r>
            </w:ins>
          </w:p>
        </w:tc>
        <w:tc>
          <w:tcPr>
            <w:tcW w:w="2038" w:type="dxa"/>
          </w:tcPr>
          <w:p w14:paraId="6B681DB3" w14:textId="388B8A78" w:rsidR="00353F44" w:rsidRPr="009E33F3" w:rsidRDefault="004B533E" w:rsidP="00933216">
            <w:pPr>
              <w:tabs>
                <w:tab w:val="left" w:pos="1258"/>
              </w:tabs>
            </w:pPr>
            <w:r>
              <w:t xml:space="preserve">Flow: </w:t>
            </w:r>
            <w:r w:rsidR="005A3E30">
              <w:t>Add tasks to Save</w:t>
            </w:r>
          </w:p>
        </w:tc>
        <w:tc>
          <w:tcPr>
            <w:tcW w:w="5912" w:type="dxa"/>
          </w:tcPr>
          <w:p w14:paraId="42F3C679" w14:textId="6BEF8B30" w:rsidR="00BA158E" w:rsidDel="00D34C77" w:rsidRDefault="002247B2" w:rsidP="00933216">
            <w:pPr>
              <w:tabs>
                <w:tab w:val="left" w:pos="1258"/>
              </w:tabs>
              <w:rPr>
                <w:del w:id="3161" w:author="Bambi C" w:date="2022-08-14T18:07:00Z"/>
              </w:rPr>
            </w:pPr>
            <w:r>
              <w:t>Enter data</w:t>
            </w:r>
          </w:p>
          <w:p w14:paraId="00BBA589" w14:textId="77777777" w:rsidR="00DF1333" w:rsidRDefault="00DF1333" w:rsidP="00933216">
            <w:pPr>
              <w:tabs>
                <w:tab w:val="left" w:pos="1258"/>
              </w:tabs>
              <w:rPr>
                <w:ins w:id="3162" w:author="Bambi C" w:date="2022-08-14T17:40:00Z"/>
              </w:rPr>
            </w:pPr>
          </w:p>
          <w:p w14:paraId="78F07561" w14:textId="49A95B15" w:rsidR="00602E0D" w:rsidRPr="00957030" w:rsidRDefault="00602E0D" w:rsidP="00933216">
            <w:pPr>
              <w:tabs>
                <w:tab w:val="left" w:pos="1258"/>
              </w:tabs>
              <w:rPr>
                <w:ins w:id="3163" w:author="Bambi C" w:date="2022-08-14T17:40:00Z"/>
                <w:i/>
                <w:iCs w:val="0"/>
                <w:rPrChange w:id="3164" w:author="Bambi C" w:date="2022-08-14T18:13:00Z">
                  <w:rPr>
                    <w:ins w:id="3165" w:author="Bambi C" w:date="2022-08-14T17:40:00Z"/>
                  </w:rPr>
                </w:rPrChange>
              </w:rPr>
            </w:pPr>
            <w:ins w:id="3166" w:author="Bambi C" w:date="2022-08-14T17:40:00Z">
              <w:r w:rsidRPr="00602E0D">
                <w:rPr>
                  <w:i/>
                  <w:iCs w:val="0"/>
                  <w:rPrChange w:id="3167" w:author="Bambi C" w:date="2022-08-14T17:40:00Z">
                    <w:rPr/>
                  </w:rPrChange>
                </w:rPr>
                <w:t xml:space="preserve">Task: </w:t>
              </w:r>
            </w:ins>
            <w:ins w:id="3168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169" w:author="Bambi C" w:date="2022-08-14T17:40:00Z">
              <w:r w:rsidRPr="00602E0D">
                <w:rPr>
                  <w:i/>
                  <w:iCs w:val="0"/>
                  <w:rPrChange w:id="3170" w:author="Bambi C" w:date="2022-08-14T17:40:00Z">
                    <w:rPr/>
                  </w:rPrChange>
                </w:rPr>
                <w:t>task4</w:t>
              </w:r>
            </w:ins>
            <w:ins w:id="3171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  <w:ins w:id="3172" w:author="Bambi C" w:date="2022-08-14T18:13:00Z">
              <w:r w:rsidR="00957030">
                <w:rPr>
                  <w:i/>
                  <w:iCs w:val="0"/>
                </w:rPr>
                <w:t xml:space="preserve">, </w:t>
              </w:r>
            </w:ins>
            <w:ins w:id="3173" w:author="Bambi C" w:date="2022-08-14T17:40:00Z">
              <w:r w:rsidRPr="00602E0D">
                <w:rPr>
                  <w:i/>
                  <w:iCs w:val="0"/>
                  <w:rPrChange w:id="3174" w:author="Bambi C" w:date="2022-08-14T17:40:00Z">
                    <w:rPr/>
                  </w:rPrChange>
                </w:rPr>
                <w:t xml:space="preserve">Priority: </w:t>
              </w:r>
            </w:ins>
            <w:ins w:id="3175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176" w:author="Bambi C" w:date="2022-08-14T17:40:00Z">
              <w:r w:rsidRPr="00602E0D">
                <w:rPr>
                  <w:i/>
                  <w:iCs w:val="0"/>
                  <w:rPrChange w:id="3177" w:author="Bambi C" w:date="2022-08-14T17:40:00Z">
                    <w:rPr/>
                  </w:rPrChange>
                </w:rPr>
                <w:t>p4</w:t>
              </w:r>
            </w:ins>
            <w:ins w:id="3178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</w:p>
          <w:p w14:paraId="6595F2FC" w14:textId="3BD31692" w:rsidR="00957030" w:rsidRPr="00E86818" w:rsidRDefault="00602E0D" w:rsidP="00933216">
            <w:pPr>
              <w:tabs>
                <w:tab w:val="left" w:pos="1258"/>
              </w:tabs>
              <w:rPr>
                <w:i/>
                <w:iCs w:val="0"/>
                <w:rPrChange w:id="3179" w:author="Bambi C" w:date="2022-08-14T18:15:00Z">
                  <w:rPr/>
                </w:rPrChange>
              </w:rPr>
            </w:pPr>
            <w:ins w:id="3180" w:author="Bambi C" w:date="2022-08-14T17:40:00Z">
              <w:r w:rsidRPr="00602E0D">
                <w:rPr>
                  <w:i/>
                  <w:iCs w:val="0"/>
                  <w:rPrChange w:id="3181" w:author="Bambi C" w:date="2022-08-14T17:40:00Z">
                    <w:rPr/>
                  </w:rPrChange>
                </w:rPr>
                <w:t xml:space="preserve">Task: </w:t>
              </w:r>
            </w:ins>
            <w:ins w:id="3182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183" w:author="Bambi C" w:date="2022-08-14T17:40:00Z">
              <w:r w:rsidRPr="00602E0D">
                <w:rPr>
                  <w:i/>
                  <w:iCs w:val="0"/>
                  <w:rPrChange w:id="3184" w:author="Bambi C" w:date="2022-08-14T17:40:00Z">
                    <w:rPr/>
                  </w:rPrChange>
                </w:rPr>
                <w:t>TASK</w:t>
              </w:r>
            </w:ins>
            <w:ins w:id="3185" w:author="Bambi C" w:date="2022-08-14T17:41:00Z">
              <w:r w:rsidR="00601FA6">
                <w:rPr>
                  <w:i/>
                  <w:iCs w:val="0"/>
                </w:rPr>
                <w:t>6</w:t>
              </w:r>
            </w:ins>
            <w:ins w:id="3186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  <w:ins w:id="3187" w:author="Bambi C" w:date="2022-08-14T18:13:00Z">
              <w:r w:rsidR="00957030">
                <w:rPr>
                  <w:i/>
                  <w:iCs w:val="0"/>
                </w:rPr>
                <w:t xml:space="preserve">, </w:t>
              </w:r>
            </w:ins>
            <w:ins w:id="3188" w:author="Bambi C" w:date="2022-08-14T17:40:00Z">
              <w:r w:rsidRPr="00602E0D">
                <w:rPr>
                  <w:i/>
                  <w:iCs w:val="0"/>
                  <w:rPrChange w:id="3189" w:author="Bambi C" w:date="2022-08-14T17:40:00Z">
                    <w:rPr/>
                  </w:rPrChange>
                </w:rPr>
                <w:t xml:space="preserve">Priority: </w:t>
              </w:r>
            </w:ins>
            <w:ins w:id="3190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191" w:author="Bambi C" w:date="2022-08-14T17:40:00Z">
              <w:r w:rsidRPr="00602E0D">
                <w:rPr>
                  <w:i/>
                  <w:iCs w:val="0"/>
                  <w:rPrChange w:id="3192" w:author="Bambi C" w:date="2022-08-14T17:40:00Z">
                    <w:rPr/>
                  </w:rPrChange>
                </w:rPr>
                <w:t>P</w:t>
              </w:r>
            </w:ins>
            <w:ins w:id="3193" w:author="Bambi C" w:date="2022-08-14T17:41:00Z">
              <w:r w:rsidR="00601FA6">
                <w:rPr>
                  <w:i/>
                  <w:iCs w:val="0"/>
                </w:rPr>
                <w:t>6</w:t>
              </w:r>
            </w:ins>
            <w:ins w:id="3194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</w:p>
          <w:p w14:paraId="7C2E9FF8" w14:textId="04156559" w:rsidR="00DF1333" w:rsidRDefault="006B76B1" w:rsidP="00933216">
            <w:pPr>
              <w:tabs>
                <w:tab w:val="left" w:pos="1258"/>
              </w:tabs>
              <w:rPr>
                <w:ins w:id="3195" w:author="Bambi C" w:date="2022-08-14T17:40:00Z"/>
              </w:rPr>
            </w:pPr>
            <w:ins w:id="3196" w:author="Bambi C" w:date="2022-08-14T18:10:00Z">
              <w:r w:rsidRPr="006B76B1">
                <w:rPr>
                  <w:noProof/>
                </w:rPr>
                <w:drawing>
                  <wp:inline distT="0" distB="0" distL="0" distR="0" wp14:anchorId="43DDBD35" wp14:editId="1AAC18C7">
                    <wp:extent cx="3657600" cy="384048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C2CB9F3" w14:textId="77777777" w:rsidR="00602E0D" w:rsidRDefault="00602E0D" w:rsidP="00933216">
            <w:pPr>
              <w:tabs>
                <w:tab w:val="left" w:pos="1258"/>
              </w:tabs>
            </w:pPr>
          </w:p>
          <w:p w14:paraId="3A3DF3E5" w14:textId="704BAED4" w:rsidR="00DF1333" w:rsidRDefault="00DF1333" w:rsidP="00933216">
            <w:pPr>
              <w:tabs>
                <w:tab w:val="left" w:pos="1258"/>
              </w:tabs>
            </w:pPr>
            <w:r>
              <w:t>Save file</w:t>
            </w:r>
          </w:p>
          <w:p w14:paraId="6427471E" w14:textId="07B65F3B" w:rsidR="00DF1333" w:rsidRDefault="00753C2E" w:rsidP="00933216">
            <w:pPr>
              <w:tabs>
                <w:tab w:val="left" w:pos="1258"/>
              </w:tabs>
            </w:pPr>
            <w:ins w:id="3197" w:author="Bambi C" w:date="2022-08-14T18:12:00Z">
              <w:r w:rsidRPr="00753C2E">
                <w:rPr>
                  <w:noProof/>
                </w:rPr>
                <w:drawing>
                  <wp:inline distT="0" distB="0" distL="0" distR="0" wp14:anchorId="7A701A1F" wp14:editId="14C29A6E">
                    <wp:extent cx="3657600" cy="3840480"/>
                    <wp:effectExtent l="0" t="0" r="0" b="0"/>
                    <wp:docPr id="11" name="Picture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1581AAA" w14:textId="77777777" w:rsidR="00DF1333" w:rsidRDefault="00DF1333" w:rsidP="00933216">
            <w:pPr>
              <w:tabs>
                <w:tab w:val="left" w:pos="1258"/>
              </w:tabs>
            </w:pPr>
          </w:p>
          <w:p w14:paraId="648FF4FB" w14:textId="0CE8A3EC" w:rsidR="00DF1333" w:rsidDel="00957030" w:rsidRDefault="006C46CE" w:rsidP="00933216">
            <w:pPr>
              <w:tabs>
                <w:tab w:val="left" w:pos="1258"/>
              </w:tabs>
              <w:rPr>
                <w:del w:id="3198" w:author="Bambi C" w:date="2022-08-14T18:13:00Z"/>
              </w:rPr>
            </w:pPr>
            <w:r>
              <w:t>View output data file</w:t>
            </w:r>
          </w:p>
          <w:p w14:paraId="22D19951" w14:textId="77777777" w:rsidR="00DF740C" w:rsidRDefault="00DF740C" w:rsidP="00933216">
            <w:pPr>
              <w:tabs>
                <w:tab w:val="left" w:pos="1258"/>
              </w:tabs>
            </w:pPr>
          </w:p>
          <w:p w14:paraId="58DCF2B9" w14:textId="77777777" w:rsidR="00E27186" w:rsidRDefault="009C7B31" w:rsidP="00F604F6">
            <w:pPr>
              <w:tabs>
                <w:tab w:val="left" w:pos="1258"/>
              </w:tabs>
              <w:rPr>
                <w:ins w:id="3199" w:author="Bambi C" w:date="2022-08-14T18:13:00Z"/>
              </w:rPr>
            </w:pPr>
            <w:ins w:id="3200" w:author="Bambi C" w:date="2022-08-14T18:13:00Z">
              <w:r w:rsidRPr="009C7B31">
                <w:rPr>
                  <w:noProof/>
                </w:rPr>
                <w:drawing>
                  <wp:inline distT="0" distB="0" distL="0" distR="0" wp14:anchorId="58986EB1" wp14:editId="0D8AA7BA">
                    <wp:extent cx="3657600" cy="2203704"/>
                    <wp:effectExtent l="0" t="0" r="0" b="0"/>
                    <wp:docPr id="12" name="Picture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5A58503" w14:textId="0F8E1589" w:rsidR="00957030" w:rsidRPr="009E33F3" w:rsidRDefault="00957030" w:rsidP="00F604F6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t>Pass</w:t>
            </w:r>
          </w:p>
        </w:tc>
      </w:tr>
      <w:tr w:rsidR="00A85DD4" w:rsidRPr="00F93B9C" w14:paraId="0CE9FEC1" w14:textId="77777777" w:rsidTr="009E5F75">
        <w:tc>
          <w:tcPr>
            <w:tcW w:w="680" w:type="dxa"/>
          </w:tcPr>
          <w:p w14:paraId="4A1BDD7B" w14:textId="7D94587D" w:rsidR="00CA75EA" w:rsidRPr="00C01EC1" w:rsidRDefault="00C01EC1">
            <w:pPr>
              <w:tabs>
                <w:tab w:val="left" w:pos="1258"/>
              </w:tabs>
              <w:jc w:val="center"/>
              <w:rPr>
                <w:rPrChange w:id="3201" w:author="Bambi C" w:date="2022-08-14T19:08:00Z">
                  <w:rPr>
                    <w:u w:val="single"/>
                  </w:rPr>
                </w:rPrChange>
              </w:rPr>
              <w:pPrChange w:id="3202" w:author="Bambi C" w:date="2022-08-14T19:08:00Z">
                <w:pPr>
                  <w:pStyle w:val="ListParagraph"/>
                  <w:numPr>
                    <w:numId w:val="14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203" w:author="Bambi C" w:date="2022-08-14T19:08:00Z">
              <w:r>
                <w:t>3</w:t>
              </w:r>
            </w:ins>
          </w:p>
        </w:tc>
        <w:tc>
          <w:tcPr>
            <w:tcW w:w="2038" w:type="dxa"/>
          </w:tcPr>
          <w:p w14:paraId="584DDDB4" w14:textId="2EDA016D" w:rsidR="00CA75EA" w:rsidRPr="009E33F3" w:rsidRDefault="004B533E" w:rsidP="00A81556">
            <w:pPr>
              <w:tabs>
                <w:tab w:val="left" w:pos="1258"/>
              </w:tabs>
            </w:pPr>
            <w:r>
              <w:t xml:space="preserve">Flow: </w:t>
            </w:r>
            <w:r w:rsidR="005A3E30">
              <w:t>Remove task to Save</w:t>
            </w:r>
          </w:p>
        </w:tc>
        <w:tc>
          <w:tcPr>
            <w:tcW w:w="5912" w:type="dxa"/>
          </w:tcPr>
          <w:p w14:paraId="4146C744" w14:textId="582DA751" w:rsidR="005A3E30" w:rsidDel="00957030" w:rsidRDefault="005A3E30" w:rsidP="005A3E30">
            <w:pPr>
              <w:tabs>
                <w:tab w:val="left" w:pos="1258"/>
              </w:tabs>
              <w:rPr>
                <w:del w:id="3204" w:author="Bambi C" w:date="2022-08-14T18:14:00Z"/>
              </w:rPr>
            </w:pPr>
            <w:r>
              <w:t xml:space="preserve">Remove </w:t>
            </w:r>
            <w:ins w:id="3205" w:author="Bambi C" w:date="2022-08-14T18:15:00Z">
              <w:r w:rsidR="00E86818">
                <w:t>data</w:t>
              </w:r>
            </w:ins>
            <w:del w:id="3206" w:author="Bambi C" w:date="2022-08-14T18:15:00Z">
              <w:r w:rsidDel="00E86818">
                <w:delText>a task</w:delText>
              </w:r>
            </w:del>
          </w:p>
          <w:p w14:paraId="535740B6" w14:textId="50670EBA" w:rsidR="005A3E30" w:rsidRDefault="005A3E30" w:rsidP="005A3E30">
            <w:pPr>
              <w:tabs>
                <w:tab w:val="left" w:pos="1258"/>
              </w:tabs>
              <w:rPr>
                <w:ins w:id="3207" w:author="Bambi C" w:date="2022-08-14T17:41:00Z"/>
              </w:rPr>
            </w:pPr>
          </w:p>
          <w:p w14:paraId="79180628" w14:textId="44922E63" w:rsidR="00602E0D" w:rsidRPr="00601FA6" w:rsidRDefault="00601FA6" w:rsidP="005A3E30">
            <w:pPr>
              <w:tabs>
                <w:tab w:val="left" w:pos="1258"/>
              </w:tabs>
              <w:rPr>
                <w:i/>
                <w:iCs w:val="0"/>
                <w:rPrChange w:id="3208" w:author="Bambi C" w:date="2022-08-14T17:41:00Z">
                  <w:rPr/>
                </w:rPrChange>
              </w:rPr>
            </w:pPr>
            <w:ins w:id="3209" w:author="Bambi C" w:date="2022-08-14T17:41:00Z">
              <w:r w:rsidRPr="00601FA6">
                <w:rPr>
                  <w:i/>
                  <w:iCs w:val="0"/>
                  <w:rPrChange w:id="3210" w:author="Bambi C" w:date="2022-08-14T17:41:00Z">
                    <w:rPr/>
                  </w:rPrChange>
                </w:rPr>
                <w:t xml:space="preserve">Task: </w:t>
              </w:r>
            </w:ins>
            <w:ins w:id="3211" w:author="Bambi C" w:date="2022-08-14T18:15:00Z">
              <w:r w:rsidR="00E86818">
                <w:rPr>
                  <w:i/>
                  <w:iCs w:val="0"/>
                </w:rPr>
                <w:t>“</w:t>
              </w:r>
            </w:ins>
            <w:ins w:id="3212" w:author="Bambi C" w:date="2022-08-14T17:41:00Z">
              <w:r w:rsidRPr="00601FA6">
                <w:rPr>
                  <w:i/>
                  <w:iCs w:val="0"/>
                  <w:rPrChange w:id="3213" w:author="Bambi C" w:date="2022-08-14T17:41:00Z">
                    <w:rPr/>
                  </w:rPrChange>
                </w:rPr>
                <w:t>TASK4</w:t>
              </w:r>
            </w:ins>
            <w:ins w:id="3214" w:author="Bambi C" w:date="2022-08-14T18:15:00Z">
              <w:r w:rsidR="00E86818">
                <w:rPr>
                  <w:i/>
                  <w:iCs w:val="0"/>
                </w:rPr>
                <w:t>”</w:t>
              </w:r>
            </w:ins>
          </w:p>
          <w:p w14:paraId="14C14B36" w14:textId="323639BB" w:rsidR="00C76EDD" w:rsidRDefault="004B3952" w:rsidP="005A3E30">
            <w:pPr>
              <w:tabs>
                <w:tab w:val="left" w:pos="1258"/>
              </w:tabs>
              <w:rPr>
                <w:ins w:id="3215" w:author="Bambi C" w:date="2022-08-14T17:41:00Z"/>
              </w:rPr>
            </w:pPr>
            <w:ins w:id="3216" w:author="Bambi C" w:date="2022-08-14T18:16:00Z">
              <w:r w:rsidRPr="004B3952">
                <w:rPr>
                  <w:noProof/>
                </w:rPr>
                <w:drawing>
                  <wp:inline distT="0" distB="0" distL="0" distR="0" wp14:anchorId="65517BAB" wp14:editId="52214DA2">
                    <wp:extent cx="3657600" cy="3191256"/>
                    <wp:effectExtent l="0" t="0" r="0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91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8804E7A" w14:textId="77777777" w:rsidR="00601FA6" w:rsidRDefault="00601FA6" w:rsidP="005A3E30">
            <w:pPr>
              <w:tabs>
                <w:tab w:val="left" w:pos="1258"/>
              </w:tabs>
            </w:pPr>
          </w:p>
          <w:p w14:paraId="555A6B1F" w14:textId="77777777" w:rsidR="005A3E30" w:rsidRDefault="005A3E30" w:rsidP="005A3E30">
            <w:pPr>
              <w:tabs>
                <w:tab w:val="left" w:pos="1258"/>
              </w:tabs>
            </w:pPr>
            <w:r>
              <w:t>Save file</w:t>
            </w:r>
          </w:p>
          <w:p w14:paraId="08CC5869" w14:textId="73CBC7B6" w:rsidR="005A3E30" w:rsidRDefault="004312AF" w:rsidP="005A3E30">
            <w:pPr>
              <w:tabs>
                <w:tab w:val="left" w:pos="1258"/>
              </w:tabs>
            </w:pPr>
            <w:ins w:id="3217" w:author="Bambi C" w:date="2022-08-14T18:17:00Z">
              <w:r w:rsidRPr="004312AF">
                <w:rPr>
                  <w:noProof/>
                </w:rPr>
                <w:drawing>
                  <wp:inline distT="0" distB="0" distL="0" distR="0" wp14:anchorId="6BB99909" wp14:editId="37FD33CA">
                    <wp:extent cx="3657600" cy="3127248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27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B87915F" w14:textId="77777777" w:rsidR="00C76EDD" w:rsidRDefault="00C76EDD" w:rsidP="005A3E30">
            <w:pPr>
              <w:tabs>
                <w:tab w:val="left" w:pos="1258"/>
              </w:tabs>
            </w:pPr>
          </w:p>
          <w:p w14:paraId="68C6BA7C" w14:textId="0A310150" w:rsidR="005A3E30" w:rsidRDefault="005A3E30" w:rsidP="005A3E30">
            <w:pPr>
              <w:tabs>
                <w:tab w:val="left" w:pos="1258"/>
              </w:tabs>
            </w:pPr>
            <w:r>
              <w:t>View output data file</w:t>
            </w:r>
          </w:p>
          <w:p w14:paraId="5B8395D3" w14:textId="462A3B2C" w:rsidR="005A3E30" w:rsidRDefault="009E5F75" w:rsidP="005A3E30">
            <w:pPr>
              <w:tabs>
                <w:tab w:val="left" w:pos="1258"/>
              </w:tabs>
            </w:pPr>
            <w:ins w:id="3218" w:author="Bambi C" w:date="2022-08-14T18:18:00Z">
              <w:r w:rsidRPr="009E5F75">
                <w:rPr>
                  <w:noProof/>
                </w:rPr>
                <w:drawing>
                  <wp:inline distT="0" distB="0" distL="0" distR="0" wp14:anchorId="5D2CD5BC" wp14:editId="7A55FEA6">
                    <wp:extent cx="3657600" cy="2203704"/>
                    <wp:effectExtent l="0" t="0" r="0" b="0"/>
                    <wp:docPr id="18" name="Picture 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642703" w14:textId="033FDBC4" w:rsidR="00CA75EA" w:rsidRPr="009E33F3" w:rsidRDefault="00CA75EA" w:rsidP="000409F2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t>Pass</w:t>
            </w:r>
          </w:p>
        </w:tc>
      </w:tr>
    </w:tbl>
    <w:p w14:paraId="714E4E36" w14:textId="04E3AFC6" w:rsidR="00122CBE" w:rsidRDefault="00CC1D37" w:rsidP="00D33C92">
      <w:pPr>
        <w:pStyle w:val="Caption"/>
      </w:pPr>
      <w:bookmarkStart w:id="3219" w:name="_Ref109756285"/>
      <w:r w:rsidRPr="00D33C92">
        <w:t xml:space="preserve">Figure </w:t>
      </w:r>
      <w:r>
        <w:fldChar w:fldCharType="begin"/>
      </w:r>
      <w:r>
        <w:rPr>
          <w:b w:val="0"/>
          <w:bCs w:val="0"/>
        </w:rPr>
        <w:instrText xml:space="preserve"> SEQ Figure \* ARABIC </w:instrText>
      </w:r>
      <w:r>
        <w:fldChar w:fldCharType="separate"/>
      </w:r>
      <w:r w:rsidR="00EB3E36">
        <w:rPr>
          <w:b w:val="0"/>
          <w:bCs w:val="0"/>
          <w:noProof/>
        </w:rPr>
        <w:t>28</w:t>
      </w:r>
      <w:r>
        <w:rPr>
          <w:noProof/>
        </w:rPr>
        <w:fldChar w:fldCharType="end"/>
      </w:r>
      <w:bookmarkEnd w:id="3219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6AB5B197" w:rsidR="0042697B" w:rsidRDefault="0042697B" w:rsidP="000663EC">
      <w:pPr>
        <w:pStyle w:val="Heading3"/>
      </w:pPr>
      <w:bookmarkStart w:id="3220" w:name="_Toc111401812"/>
      <w:r>
        <w:t>Result</w:t>
      </w:r>
      <w:r w:rsidR="00134144">
        <w:t>s</w:t>
      </w:r>
      <w:bookmarkEnd w:id="3220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24CD30D6" w:rsidR="00A92EBC" w:rsidRDefault="0041059E" w:rsidP="000663EC">
      <w:pPr>
        <w:pStyle w:val="Heading2"/>
      </w:pPr>
      <w:bookmarkStart w:id="3221" w:name="_Toc109758190"/>
      <w:bookmarkStart w:id="3222" w:name="_Toc110337678"/>
      <w:bookmarkStart w:id="3223" w:name="_Toc110338812"/>
      <w:bookmarkStart w:id="3224" w:name="_Toc110338848"/>
      <w:bookmarkStart w:id="3225" w:name="_Toc110338883"/>
      <w:bookmarkStart w:id="3226" w:name="_Toc110338918"/>
      <w:bookmarkStart w:id="3227" w:name="_Toc110340971"/>
      <w:bookmarkStart w:id="3228" w:name="_Toc110341122"/>
      <w:bookmarkStart w:id="3229" w:name="_Toc110341192"/>
      <w:bookmarkStart w:id="3230" w:name="_Toc110341259"/>
      <w:bookmarkStart w:id="3231" w:name="_Toc110349540"/>
      <w:bookmarkStart w:id="3232" w:name="_Toc110349636"/>
      <w:bookmarkStart w:id="3233" w:name="_Toc110350382"/>
      <w:bookmarkStart w:id="3234" w:name="_Toc110380256"/>
      <w:bookmarkStart w:id="3235" w:name="_Toc109758191"/>
      <w:bookmarkStart w:id="3236" w:name="_Toc110337679"/>
      <w:bookmarkStart w:id="3237" w:name="_Toc110338813"/>
      <w:bookmarkStart w:id="3238" w:name="_Toc110338849"/>
      <w:bookmarkStart w:id="3239" w:name="_Toc110338884"/>
      <w:bookmarkStart w:id="3240" w:name="_Toc110338919"/>
      <w:bookmarkStart w:id="3241" w:name="_Toc110340972"/>
      <w:bookmarkStart w:id="3242" w:name="_Toc110341123"/>
      <w:bookmarkStart w:id="3243" w:name="_Toc110341193"/>
      <w:bookmarkStart w:id="3244" w:name="_Toc110341260"/>
      <w:bookmarkStart w:id="3245" w:name="_Toc110349541"/>
      <w:bookmarkStart w:id="3246" w:name="_Toc110349637"/>
      <w:bookmarkStart w:id="3247" w:name="_Toc110350383"/>
      <w:bookmarkStart w:id="3248" w:name="_Toc110380257"/>
      <w:bookmarkStart w:id="3249" w:name="_Toc111401813"/>
      <w:bookmarkEnd w:id="3221"/>
      <w:bookmarkEnd w:id="3222"/>
      <w:bookmarkEnd w:id="3223"/>
      <w:bookmarkEnd w:id="3224"/>
      <w:bookmarkEnd w:id="3225"/>
      <w:bookmarkEnd w:id="3226"/>
      <w:bookmarkEnd w:id="3227"/>
      <w:bookmarkEnd w:id="3228"/>
      <w:bookmarkEnd w:id="3229"/>
      <w:bookmarkEnd w:id="3230"/>
      <w:bookmarkEnd w:id="3231"/>
      <w:bookmarkEnd w:id="3232"/>
      <w:bookmarkEnd w:id="3233"/>
      <w:bookmarkEnd w:id="3234"/>
      <w:bookmarkEnd w:id="3235"/>
      <w:bookmarkEnd w:id="3236"/>
      <w:bookmarkEnd w:id="3237"/>
      <w:bookmarkEnd w:id="3238"/>
      <w:bookmarkEnd w:id="3239"/>
      <w:bookmarkEnd w:id="3240"/>
      <w:bookmarkEnd w:id="3241"/>
      <w:bookmarkEnd w:id="3242"/>
      <w:bookmarkEnd w:id="3243"/>
      <w:bookmarkEnd w:id="3244"/>
      <w:bookmarkEnd w:id="3245"/>
      <w:bookmarkEnd w:id="3246"/>
      <w:bookmarkEnd w:id="3247"/>
      <w:bookmarkEnd w:id="3248"/>
      <w:r>
        <w:t>Execution</w:t>
      </w:r>
      <w:bookmarkEnd w:id="3249"/>
    </w:p>
    <w:p w14:paraId="3BC4B595" w14:textId="1A475245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3A96A900" w:rsidR="00412E50" w:rsidRDefault="00412E50" w:rsidP="000663EC">
      <w:pPr>
        <w:pStyle w:val="Heading3"/>
      </w:pPr>
      <w:bookmarkStart w:id="3250" w:name="_Toc111401814"/>
      <w:r>
        <w:t>Terminal</w:t>
      </w:r>
      <w:bookmarkEnd w:id="3250"/>
    </w:p>
    <w:p w14:paraId="6233C808" w14:textId="47BD0572" w:rsidR="00016DFF" w:rsidRDefault="00016DFF" w:rsidP="00016DFF">
      <w:r>
        <w:t>Open Terminal</w:t>
      </w:r>
    </w:p>
    <w:p w14:paraId="0C4E12C9" w14:textId="6DF59922" w:rsidR="008D1EC6" w:rsidRDefault="00FE1D80" w:rsidP="00FE1D80">
      <w:r>
        <w:t>Enter the following command</w:t>
      </w:r>
      <w:r w:rsidR="00466958">
        <w:t xml:space="preserve"> (</w:t>
      </w:r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r w:rsidR="00860C64">
        <w:t xml:space="preserve">Figure </w:t>
      </w:r>
      <w:r w:rsidR="00860C64">
        <w:rPr>
          <w:noProof/>
        </w:rPr>
        <w:t>29</w:t>
      </w:r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>python3 [file 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0200A145" w:rsidR="00FF271C" w:rsidRDefault="00070E8A" w:rsidP="000663EC">
      <w:pPr>
        <w:pStyle w:val="Caption"/>
      </w:pPr>
      <w:bookmarkStart w:id="3251" w:name="_Ref109757365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r w:rsidR="00860C64">
        <w:rPr>
          <w:noProof/>
        </w:rPr>
        <w:t>29</w:t>
      </w:r>
      <w:r w:rsidR="00DE6474">
        <w:rPr>
          <w:noProof/>
        </w:rPr>
        <w:fldChar w:fldCharType="end"/>
      </w:r>
      <w:bookmarkEnd w:id="3251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79258CBA" w:rsidR="00FF271C" w:rsidRDefault="00FF271C" w:rsidP="000663EC">
      <w:pPr>
        <w:ind w:left="720"/>
        <w:rPr>
          <w:b/>
          <w:bCs/>
        </w:rPr>
      </w:pPr>
      <w:r w:rsidRPr="00BF189C">
        <w:t xml:space="preserve">file path: </w:t>
      </w:r>
      <w:ins w:id="3252" w:author="Bambi C" w:date="2022-08-14T18:41:00Z">
        <w:r w:rsidR="0064340B">
          <w:fldChar w:fldCharType="begin"/>
        </w:r>
        <w:r w:rsidR="0064340B">
          <w:instrText xml:space="preserve"> REF _Ref110342562 \h </w:instrText>
        </w:r>
      </w:ins>
      <w:r w:rsidR="0064340B">
        <w:fldChar w:fldCharType="separate"/>
      </w:r>
      <w:ins w:id="3253" w:author="Bambi C" w:date="2022-08-14T18:41:00Z">
        <w:r w:rsidR="0064340B">
          <w:t xml:space="preserve">Figure </w:t>
        </w:r>
        <w:r w:rsidR="0064340B">
          <w:rPr>
            <w:noProof/>
          </w:rPr>
          <w:t>6</w:t>
        </w:r>
        <w:r w:rsidR="0064340B">
          <w:fldChar w:fldCharType="end"/>
        </w:r>
      </w:ins>
      <w:del w:id="3254" w:author="Bambi C" w:date="2022-08-14T18:40:00Z">
        <w:r w:rsidR="0018586B" w:rsidDel="0064340B">
          <w:fldChar w:fldCharType="begin"/>
        </w:r>
        <w:r w:rsidR="0018586B" w:rsidDel="0064340B">
          <w:delInstrText xml:space="preserve"> REF _Ref109672845 \h </w:delInstrText>
        </w:r>
        <w:r w:rsidR="0018586B" w:rsidDel="0064340B">
          <w:fldChar w:fldCharType="separate"/>
        </w:r>
        <w:r w:rsidR="0018586B" w:rsidDel="0064340B">
          <w:delText xml:space="preserve">Figure </w:delText>
        </w:r>
        <w:r w:rsidR="0018586B" w:rsidDel="0064340B">
          <w:rPr>
            <w:noProof/>
          </w:rPr>
          <w:delText>4</w:delText>
        </w:r>
        <w:r w:rsidR="0018586B" w:rsidDel="0064340B">
          <w:fldChar w:fldCharType="end"/>
        </w:r>
      </w:del>
    </w:p>
    <w:p w14:paraId="17F20572" w14:textId="32083046" w:rsidR="00B721B4" w:rsidRPr="00411F65" w:rsidRDefault="001A5D44" w:rsidP="000663EC">
      <w:pPr>
        <w:ind w:left="720"/>
      </w:pPr>
      <w:r w:rsidRPr="00411F65">
        <w:t>file name:</w:t>
      </w:r>
      <w:ins w:id="3255" w:author="Bambi C" w:date="2022-08-14T18:42:00Z">
        <w:r w:rsidR="00DF0587">
          <w:t xml:space="preserve"> Section</w:t>
        </w:r>
      </w:ins>
      <w:r w:rsidR="00860C64" w:rsidRPr="00BA272F">
        <w:t xml:space="preserve"> </w:t>
      </w:r>
      <w:ins w:id="3256" w:author="Bambi C" w:date="2022-08-14T18:42:00Z">
        <w:r w:rsidR="00DF0587">
          <w:fldChar w:fldCharType="begin"/>
        </w:r>
        <w:r w:rsidR="00DF0587">
          <w:instrText xml:space="preserve"> REF _Ref110955834 \r \h </w:instrText>
        </w:r>
      </w:ins>
      <w:r w:rsidR="00DF0587">
        <w:fldChar w:fldCharType="separate"/>
      </w:r>
      <w:ins w:id="3257" w:author="Bambi C" w:date="2022-08-14T18:42:00Z">
        <w:r w:rsidR="00DF0587">
          <w:t>4.2.1.5</w:t>
        </w:r>
        <w:r w:rsidR="00DF0587">
          <w:fldChar w:fldCharType="end"/>
        </w:r>
      </w:ins>
      <w:del w:id="3258" w:author="Bambi C" w:date="2022-08-14T18:41:00Z">
        <w:r w:rsidR="00411F65" w:rsidRPr="00BA272F" w:rsidDel="0064340B">
          <w:delText xml:space="preserve">Section </w:delText>
        </w:r>
        <w:r w:rsidR="006165AE" w:rsidDel="0064340B">
          <w:fldChar w:fldCharType="begin"/>
        </w:r>
        <w:r w:rsidR="006165AE" w:rsidDel="0064340B">
          <w:delInstrText xml:space="preserve"> REF _Ref110955834 \r \h </w:delInstrText>
        </w:r>
        <w:r w:rsidR="006165AE" w:rsidDel="0064340B">
          <w:fldChar w:fldCharType="separate"/>
        </w:r>
        <w:r w:rsidR="006165AE" w:rsidDel="0064340B">
          <w:delText>4.2.1.5</w:delText>
        </w:r>
        <w:r w:rsidR="006165AE" w:rsidDel="0064340B">
          <w:fldChar w:fldCharType="end"/>
        </w:r>
      </w:del>
    </w:p>
    <w:p w14:paraId="1C6E27F4" w14:textId="526BA7F0" w:rsidR="006B1323" w:rsidRPr="009E33F3" w:rsidRDefault="00205FFF" w:rsidP="009E6A12">
      <w:r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3871DC">
        <w:fldChar w:fldCharType="separate"/>
      </w:r>
      <w:ins w:id="3259" w:author="Bambi C" w:date="2022-08-14T11:45:00Z">
        <w:r w:rsidR="001E0418">
          <w:t xml:space="preserve">Figure </w:t>
        </w:r>
        <w:r w:rsidR="001E0418">
          <w:rPr>
            <w:noProof/>
          </w:rPr>
          <w:t>30</w:t>
        </w:r>
      </w:ins>
      <w:del w:id="3260" w:author="Bambi C" w:date="2022-08-14T11:45:00Z">
        <w:r w:rsidR="003871DC" w:rsidDel="001E0418">
          <w:delText xml:space="preserve">Figure </w:delText>
        </w:r>
        <w:r w:rsidR="003871DC" w:rsidDel="001E0418">
          <w:rPr>
            <w:noProof/>
          </w:rPr>
          <w:delText>27</w:delText>
        </w:r>
      </w:del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HomeInventory.txt 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1"/>
        <w:gridCol w:w="5976"/>
        <w:gridCol w:w="917"/>
      </w:tblGrid>
      <w:tr w:rsidR="006A732E" w:rsidRPr="006B73A0" w14:paraId="5F99DA31" w14:textId="77777777" w:rsidTr="007248B7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6256CA97" w14:textId="77777777" w:rsidR="00EE23D2" w:rsidRPr="00C01EC1" w:rsidRDefault="00EE23D2">
            <w:pPr>
              <w:tabs>
                <w:tab w:val="left" w:pos="1258"/>
              </w:tabs>
              <w:jc w:val="center"/>
              <w:rPr>
                <w:b/>
                <w:bCs/>
                <w:rPrChange w:id="3261" w:author="Bambi C" w:date="2022-08-14T19:08:00Z">
                  <w:rPr>
                    <w:b/>
                    <w:bCs/>
                    <w:u w:val="single"/>
                  </w:rPr>
                </w:rPrChange>
              </w:rPr>
              <w:pPrChange w:id="3262" w:author="Bambi C" w:date="2022-08-14T19:08:00Z">
                <w:pPr>
                  <w:tabs>
                    <w:tab w:val="left" w:pos="1258"/>
                  </w:tabs>
                  <w:jc w:val="right"/>
                </w:pPr>
              </w:pPrChange>
            </w:pPr>
            <w:r w:rsidRPr="00C01EC1">
              <w:rPr>
                <w:b/>
                <w:bCs/>
              </w:rPr>
              <w:t>Test flow ID</w:t>
            </w:r>
          </w:p>
        </w:tc>
        <w:tc>
          <w:tcPr>
            <w:tcW w:w="1991" w:type="dxa"/>
            <w:shd w:val="clear" w:color="auto" w:fill="EEE6F3" w:themeFill="accent1" w:themeFillTint="33"/>
          </w:tcPr>
          <w:p w14:paraId="36A6F379" w14:textId="77777777" w:rsidR="00EE23D2" w:rsidRPr="00E27186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Test description</w:t>
            </w:r>
          </w:p>
          <w:p w14:paraId="3DD74305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0632FD66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Actual output</w:t>
            </w:r>
          </w:p>
        </w:tc>
        <w:tc>
          <w:tcPr>
            <w:tcW w:w="917" w:type="dxa"/>
            <w:shd w:val="clear" w:color="auto" w:fill="EEE6F3" w:themeFill="accent1" w:themeFillTint="33"/>
          </w:tcPr>
          <w:p w14:paraId="6D2FD8B7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Result</w:t>
            </w:r>
          </w:p>
        </w:tc>
      </w:tr>
      <w:tr w:rsidR="006A732E" w:rsidRPr="00F93B9C" w14:paraId="3FEA049C" w14:textId="77777777" w:rsidTr="007248B7">
        <w:tc>
          <w:tcPr>
            <w:tcW w:w="674" w:type="dxa"/>
          </w:tcPr>
          <w:p w14:paraId="2C54716E" w14:textId="024AFDBA" w:rsidR="001E0418" w:rsidRPr="00C01EC1" w:rsidRDefault="00C01EC1">
            <w:pPr>
              <w:tabs>
                <w:tab w:val="left" w:pos="1258"/>
              </w:tabs>
              <w:jc w:val="center"/>
              <w:pPrChange w:id="3263" w:author="Bambi C" w:date="2022-08-14T19:08:00Z">
                <w:pPr>
                  <w:pStyle w:val="ListParagraph"/>
                  <w:numPr>
                    <w:numId w:val="25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264" w:author="Bambi C" w:date="2022-08-14T19:08:00Z">
              <w:r w:rsidRPr="00C01EC1">
                <w:rPr>
                  <w:rPrChange w:id="3265" w:author="Bambi C" w:date="2022-08-14T19:08:00Z">
                    <w:rPr>
                      <w:u w:val="single"/>
                    </w:rPr>
                  </w:rPrChange>
                </w:rPr>
                <w:t>1</w:t>
              </w:r>
            </w:ins>
          </w:p>
        </w:tc>
        <w:tc>
          <w:tcPr>
            <w:tcW w:w="1991" w:type="dxa"/>
          </w:tcPr>
          <w:p w14:paraId="4420986E" w14:textId="3666B784" w:rsidR="001E0418" w:rsidRPr="0013138B" w:rsidRDefault="001E0418" w:rsidP="001E0418">
            <w:pPr>
              <w:tabs>
                <w:tab w:val="left" w:pos="1258"/>
              </w:tabs>
            </w:pPr>
            <w:ins w:id="3266" w:author="Bambi C" w:date="2022-08-14T11:45:00Z">
              <w:r>
                <w:t xml:space="preserve"> Start program</w:t>
              </w:r>
            </w:ins>
            <w:del w:id="3267" w:author="Bambi C" w:date="2022-08-14T11:45:00Z">
              <w:r w:rsidDel="004B5B9D">
                <w:delText>With no data in data file, start the program and perform menu actions.</w:delText>
              </w:r>
            </w:del>
          </w:p>
        </w:tc>
        <w:tc>
          <w:tcPr>
            <w:tcW w:w="5976" w:type="dxa"/>
          </w:tcPr>
          <w:p w14:paraId="3D7A1DC5" w14:textId="77777777" w:rsidR="009E5F75" w:rsidRDefault="009E5F75" w:rsidP="009E5F75">
            <w:pPr>
              <w:tabs>
                <w:tab w:val="left" w:pos="1258"/>
              </w:tabs>
              <w:rPr>
                <w:ins w:id="3268" w:author="Bambi C" w:date="2022-08-14T18:19:00Z"/>
              </w:rPr>
            </w:pPr>
            <w:ins w:id="3269" w:author="Bambi C" w:date="2022-08-14T18:19:00Z">
              <w:r>
                <w:t>Start program / Open data file and display contents</w:t>
              </w:r>
            </w:ins>
          </w:p>
          <w:p w14:paraId="2043669B" w14:textId="15234367" w:rsidR="001E0418" w:rsidDel="00BD5730" w:rsidRDefault="00BE6B11" w:rsidP="001E0418">
            <w:pPr>
              <w:tabs>
                <w:tab w:val="left" w:pos="1258"/>
              </w:tabs>
              <w:rPr>
                <w:del w:id="3270" w:author="Bambi C" w:date="2022-08-14T11:45:00Z"/>
              </w:rPr>
            </w:pPr>
            <w:ins w:id="3271" w:author="Bambi C" w:date="2022-08-14T18:43:00Z">
              <w:r w:rsidRPr="00BE6B11">
                <w:rPr>
                  <w:noProof/>
                </w:rPr>
                <w:drawing>
                  <wp:inline distT="0" distB="0" distL="0" distR="0" wp14:anchorId="04DD9399" wp14:editId="43CC7BBA">
                    <wp:extent cx="3657600" cy="2130552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272" w:author="Bambi C" w:date="2022-08-14T11:45:00Z">
              <w:r w:rsidR="001E0418" w:rsidDel="004B5B9D">
                <w:delText>Open data file</w:delText>
              </w:r>
            </w:del>
          </w:p>
          <w:p w14:paraId="74A0378A" w14:textId="77777777" w:rsidR="00BD5730" w:rsidRDefault="00BD5730" w:rsidP="001E0418">
            <w:pPr>
              <w:tabs>
                <w:tab w:val="left" w:pos="1258"/>
              </w:tabs>
              <w:rPr>
                <w:ins w:id="3273" w:author="Bambi C" w:date="2022-08-14T18:19:00Z"/>
              </w:rPr>
            </w:pPr>
          </w:p>
          <w:p w14:paraId="54C41D0D" w14:textId="349C3A4D" w:rsidR="001E0418" w:rsidDel="004B5B9D" w:rsidRDefault="001E0418" w:rsidP="001E0418">
            <w:pPr>
              <w:tabs>
                <w:tab w:val="left" w:pos="1258"/>
              </w:tabs>
              <w:rPr>
                <w:del w:id="3274" w:author="Bambi C" w:date="2022-08-14T11:45:00Z"/>
              </w:rPr>
            </w:pPr>
          </w:p>
          <w:p w14:paraId="029B6646" w14:textId="68756327" w:rsidR="001E0418" w:rsidDel="004B5B9D" w:rsidRDefault="001E0418" w:rsidP="001E0418">
            <w:pPr>
              <w:tabs>
                <w:tab w:val="left" w:pos="1258"/>
              </w:tabs>
              <w:rPr>
                <w:del w:id="3275" w:author="Bambi C" w:date="2022-08-14T11:45:00Z"/>
              </w:rPr>
            </w:pPr>
          </w:p>
          <w:p w14:paraId="1EAF4A26" w14:textId="45BB9E69" w:rsidR="001E0418" w:rsidDel="004B5B9D" w:rsidRDefault="001E0418" w:rsidP="001E0418">
            <w:pPr>
              <w:tabs>
                <w:tab w:val="left" w:pos="1258"/>
              </w:tabs>
              <w:rPr>
                <w:del w:id="3276" w:author="Bambi C" w:date="2022-08-14T11:45:00Z"/>
              </w:rPr>
            </w:pPr>
            <w:del w:id="3277" w:author="Bambi C" w:date="2022-08-14T11:45:00Z">
              <w:r w:rsidDel="004B5B9D">
                <w:delText>Program start</w:delText>
              </w:r>
            </w:del>
          </w:p>
          <w:p w14:paraId="45BC488E" w14:textId="49B9062C" w:rsidR="001E0418" w:rsidDel="004B5B9D" w:rsidRDefault="001E0418" w:rsidP="001E0418">
            <w:pPr>
              <w:tabs>
                <w:tab w:val="left" w:pos="1258"/>
              </w:tabs>
              <w:rPr>
                <w:del w:id="3278" w:author="Bambi C" w:date="2022-08-14T11:45:00Z"/>
              </w:rPr>
            </w:pPr>
          </w:p>
          <w:p w14:paraId="63385BA1" w14:textId="5A2EB2A1" w:rsidR="001E0418" w:rsidDel="004B5B9D" w:rsidRDefault="001E0418" w:rsidP="001E0418">
            <w:pPr>
              <w:tabs>
                <w:tab w:val="left" w:pos="1258"/>
              </w:tabs>
              <w:rPr>
                <w:del w:id="3279" w:author="Bambi C" w:date="2022-08-14T11:45:00Z"/>
              </w:rPr>
            </w:pPr>
          </w:p>
          <w:p w14:paraId="04202CD9" w14:textId="0CE5A31A" w:rsidR="001E0418" w:rsidDel="004B5B9D" w:rsidRDefault="001E0418" w:rsidP="001E0418">
            <w:pPr>
              <w:tabs>
                <w:tab w:val="left" w:pos="1258"/>
              </w:tabs>
              <w:jc w:val="center"/>
              <w:rPr>
                <w:del w:id="3280" w:author="Bambi C" w:date="2022-08-14T11:45:00Z"/>
              </w:rPr>
            </w:pPr>
            <w:del w:id="3281" w:author="Bambi C" w:date="2022-08-14T11:45:00Z">
              <w:r w:rsidDel="004B5B9D">
                <w:delText>. . .</w:delText>
              </w:r>
            </w:del>
          </w:p>
          <w:p w14:paraId="61652FE3" w14:textId="2E45D894" w:rsidR="001E0418" w:rsidDel="004B5B9D" w:rsidRDefault="001E0418" w:rsidP="001E0418">
            <w:pPr>
              <w:tabs>
                <w:tab w:val="left" w:pos="1258"/>
              </w:tabs>
              <w:rPr>
                <w:del w:id="3282" w:author="Bambi C" w:date="2022-08-14T11:45:00Z"/>
              </w:rPr>
            </w:pPr>
            <w:del w:id="3283" w:author="Bambi C" w:date="2022-08-14T11:45:00Z">
              <w:r w:rsidDel="004B5B9D">
                <w:delText>// To limit redundant content, other menu options excluded.</w:delText>
              </w:r>
            </w:del>
          </w:p>
          <w:p w14:paraId="01EAF401" w14:textId="36337A9F" w:rsidR="001E0418" w:rsidDel="004B5B9D" w:rsidRDefault="001E0418" w:rsidP="001E0418">
            <w:pPr>
              <w:tabs>
                <w:tab w:val="left" w:pos="1258"/>
              </w:tabs>
              <w:jc w:val="center"/>
              <w:rPr>
                <w:del w:id="3284" w:author="Bambi C" w:date="2022-08-14T11:45:00Z"/>
              </w:rPr>
            </w:pPr>
            <w:del w:id="3285" w:author="Bambi C" w:date="2022-08-14T11:45:00Z">
              <w:r w:rsidDel="004B5B9D">
                <w:delText>. . .</w:delText>
              </w:r>
            </w:del>
          </w:p>
          <w:p w14:paraId="2D9F8A5A" w14:textId="6FF3F269" w:rsidR="001E0418" w:rsidDel="004B5B9D" w:rsidRDefault="001E0418" w:rsidP="001E0418">
            <w:pPr>
              <w:tabs>
                <w:tab w:val="left" w:pos="1258"/>
              </w:tabs>
              <w:jc w:val="center"/>
              <w:rPr>
                <w:del w:id="3286" w:author="Bambi C" w:date="2022-08-14T11:45:00Z"/>
              </w:rPr>
            </w:pPr>
          </w:p>
          <w:p w14:paraId="5C8B7D2E" w14:textId="3531B957" w:rsidR="001E0418" w:rsidDel="004B5B9D" w:rsidRDefault="001E0418" w:rsidP="001E0418">
            <w:pPr>
              <w:tabs>
                <w:tab w:val="left" w:pos="1258"/>
              </w:tabs>
              <w:rPr>
                <w:del w:id="3287" w:author="Bambi C" w:date="2022-08-14T11:45:00Z"/>
              </w:rPr>
            </w:pPr>
            <w:del w:id="3288" w:author="Bambi C" w:date="2022-08-14T11:45:00Z">
              <w:r w:rsidDel="004B5B9D">
                <w:delText>Menu option 3: Remove an existing item</w:delText>
              </w:r>
            </w:del>
          </w:p>
          <w:p w14:paraId="6E4E406C" w14:textId="4FA0020A" w:rsidR="001E0418" w:rsidDel="004B5B9D" w:rsidRDefault="001E0418" w:rsidP="001E0418">
            <w:pPr>
              <w:tabs>
                <w:tab w:val="left" w:pos="1258"/>
              </w:tabs>
              <w:rPr>
                <w:del w:id="3289" w:author="Bambi C" w:date="2022-08-14T11:45:00Z"/>
              </w:rPr>
            </w:pPr>
          </w:p>
          <w:p w14:paraId="437B6B68" w14:textId="397073D3" w:rsidR="001E0418" w:rsidRPr="0013138B" w:rsidRDefault="001E0418" w:rsidP="001E0418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70D45BE1" w14:textId="77777777" w:rsidR="001E0418" w:rsidRPr="0013138B" w:rsidRDefault="001E0418" w:rsidP="001E0418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6A732E" w:rsidRPr="00F93B9C" w14:paraId="598F071A" w14:textId="77777777" w:rsidTr="007248B7">
        <w:tc>
          <w:tcPr>
            <w:tcW w:w="674" w:type="dxa"/>
          </w:tcPr>
          <w:p w14:paraId="2CE1E170" w14:textId="70E13ED7" w:rsidR="001E0418" w:rsidRPr="00C01EC1" w:rsidRDefault="00C01EC1">
            <w:pPr>
              <w:tabs>
                <w:tab w:val="left" w:pos="1258"/>
              </w:tabs>
              <w:jc w:val="center"/>
              <w:rPr>
                <w:rPrChange w:id="3290" w:author="Bambi C" w:date="2022-08-14T19:08:00Z">
                  <w:rPr>
                    <w:u w:val="single"/>
                  </w:rPr>
                </w:rPrChange>
              </w:rPr>
              <w:pPrChange w:id="3291" w:author="Bambi C" w:date="2022-08-14T19:09:00Z">
                <w:pPr>
                  <w:pStyle w:val="ListParagraph"/>
                  <w:numPr>
                    <w:numId w:val="25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292" w:author="Bambi C" w:date="2022-08-14T19:09:00Z">
              <w:r>
                <w:t>2</w:t>
              </w:r>
            </w:ins>
          </w:p>
        </w:tc>
        <w:tc>
          <w:tcPr>
            <w:tcW w:w="1991" w:type="dxa"/>
          </w:tcPr>
          <w:p w14:paraId="02A0EDA4" w14:textId="194E64C1" w:rsidR="001E0418" w:rsidRPr="0013138B" w:rsidRDefault="001E0418" w:rsidP="001E0418">
            <w:pPr>
              <w:tabs>
                <w:tab w:val="left" w:pos="1258"/>
              </w:tabs>
            </w:pPr>
            <w:ins w:id="3293" w:author="Bambi C" w:date="2022-08-14T11:45:00Z">
              <w:r>
                <w:t>Flow: Add tasks to Save</w:t>
              </w:r>
            </w:ins>
            <w:del w:id="3294" w:author="Bambi C" w:date="2022-08-14T11:45:00Z">
              <w:r w:rsidDel="004B5B9D">
                <w:delText>Flow: Add tasks to Save</w:delText>
              </w:r>
            </w:del>
          </w:p>
        </w:tc>
        <w:tc>
          <w:tcPr>
            <w:tcW w:w="5976" w:type="dxa"/>
          </w:tcPr>
          <w:p w14:paraId="373E3E1F" w14:textId="77777777" w:rsidR="001E0418" w:rsidRDefault="001E0418" w:rsidP="001E0418">
            <w:pPr>
              <w:tabs>
                <w:tab w:val="left" w:pos="1258"/>
              </w:tabs>
              <w:rPr>
                <w:ins w:id="3295" w:author="Bambi C" w:date="2022-08-14T11:45:00Z"/>
              </w:rPr>
            </w:pPr>
            <w:ins w:id="3296" w:author="Bambi C" w:date="2022-08-14T11:45:00Z">
              <w:r>
                <w:t>Enter data</w:t>
              </w:r>
            </w:ins>
          </w:p>
          <w:p w14:paraId="7CBAF7DD" w14:textId="77777777" w:rsidR="00BD5730" w:rsidRPr="00E0241F" w:rsidRDefault="00BD5730" w:rsidP="00BD5730">
            <w:pPr>
              <w:tabs>
                <w:tab w:val="left" w:pos="1258"/>
              </w:tabs>
              <w:rPr>
                <w:ins w:id="3297" w:author="Bambi C" w:date="2022-08-14T18:19:00Z"/>
                <w:i/>
                <w:iCs w:val="0"/>
              </w:rPr>
            </w:pPr>
            <w:ins w:id="3298" w:author="Bambi C" w:date="2022-08-14T18:19:00Z">
              <w:r w:rsidRPr="00E0241F">
                <w:rPr>
                  <w:i/>
                  <w:iCs w:val="0"/>
                </w:rPr>
                <w:t xml:space="preserve">Task: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task4</w:t>
              </w:r>
              <w:r>
                <w:rPr>
                  <w:i/>
                  <w:iCs w:val="0"/>
                </w:rPr>
                <w:t xml:space="preserve">”, </w:t>
              </w:r>
              <w:r w:rsidRPr="00E0241F">
                <w:rPr>
                  <w:i/>
                  <w:iCs w:val="0"/>
                </w:rPr>
                <w:t xml:space="preserve">Priority: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p4</w:t>
              </w:r>
              <w:r>
                <w:rPr>
                  <w:i/>
                  <w:iCs w:val="0"/>
                </w:rPr>
                <w:t>”</w:t>
              </w:r>
            </w:ins>
          </w:p>
          <w:p w14:paraId="2BC3D4FE" w14:textId="77777777" w:rsidR="00BD5730" w:rsidRPr="00E0241F" w:rsidRDefault="00BD5730" w:rsidP="00BD5730">
            <w:pPr>
              <w:tabs>
                <w:tab w:val="left" w:pos="1258"/>
              </w:tabs>
              <w:rPr>
                <w:ins w:id="3299" w:author="Bambi C" w:date="2022-08-14T18:19:00Z"/>
                <w:i/>
                <w:iCs w:val="0"/>
              </w:rPr>
            </w:pPr>
            <w:ins w:id="3300" w:author="Bambi C" w:date="2022-08-14T18:19:00Z">
              <w:r w:rsidRPr="00E0241F">
                <w:rPr>
                  <w:i/>
                  <w:iCs w:val="0"/>
                </w:rPr>
                <w:t xml:space="preserve">Task: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TASK</w:t>
              </w:r>
              <w:r>
                <w:rPr>
                  <w:i/>
                  <w:iCs w:val="0"/>
                </w:rPr>
                <w:t xml:space="preserve">6”, </w:t>
              </w:r>
              <w:r w:rsidRPr="00E0241F">
                <w:rPr>
                  <w:i/>
                  <w:iCs w:val="0"/>
                </w:rPr>
                <w:t xml:space="preserve">Priority: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P</w:t>
              </w:r>
              <w:r>
                <w:rPr>
                  <w:i/>
                  <w:iCs w:val="0"/>
                </w:rPr>
                <w:t>6”</w:t>
              </w:r>
            </w:ins>
          </w:p>
          <w:p w14:paraId="69E1FA75" w14:textId="5E64AE89" w:rsidR="001E0418" w:rsidRDefault="00C76256" w:rsidP="001E0418">
            <w:pPr>
              <w:tabs>
                <w:tab w:val="left" w:pos="1258"/>
              </w:tabs>
              <w:rPr>
                <w:ins w:id="3301" w:author="Bambi C" w:date="2022-08-14T11:45:00Z"/>
              </w:rPr>
            </w:pPr>
            <w:ins w:id="3302" w:author="Bambi C" w:date="2022-08-14T18:44:00Z">
              <w:r w:rsidRPr="00C76256">
                <w:rPr>
                  <w:noProof/>
                </w:rPr>
                <w:drawing>
                  <wp:inline distT="0" distB="0" distL="0" distR="0" wp14:anchorId="57889955" wp14:editId="09742B8E">
                    <wp:extent cx="3657600" cy="2514600"/>
                    <wp:effectExtent l="0" t="0" r="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D525A7C" w14:textId="77777777" w:rsidR="001E0418" w:rsidRDefault="001E0418" w:rsidP="001E0418">
            <w:pPr>
              <w:tabs>
                <w:tab w:val="left" w:pos="1258"/>
              </w:tabs>
              <w:rPr>
                <w:ins w:id="3303" w:author="Bambi C" w:date="2022-08-14T11:45:00Z"/>
              </w:rPr>
            </w:pPr>
          </w:p>
          <w:p w14:paraId="7B6603CF" w14:textId="77777777" w:rsidR="001E0418" w:rsidRDefault="001E0418" w:rsidP="001E0418">
            <w:pPr>
              <w:tabs>
                <w:tab w:val="left" w:pos="1258"/>
              </w:tabs>
              <w:rPr>
                <w:ins w:id="3304" w:author="Bambi C" w:date="2022-08-14T11:45:00Z"/>
              </w:rPr>
            </w:pPr>
            <w:ins w:id="3305" w:author="Bambi C" w:date="2022-08-14T11:45:00Z">
              <w:r>
                <w:t>Save file</w:t>
              </w:r>
            </w:ins>
          </w:p>
          <w:p w14:paraId="13AD2851" w14:textId="39833D7A" w:rsidR="001E0418" w:rsidRDefault="009254AD" w:rsidP="001E0418">
            <w:pPr>
              <w:tabs>
                <w:tab w:val="left" w:pos="1258"/>
              </w:tabs>
              <w:rPr>
                <w:ins w:id="3306" w:author="Bambi C" w:date="2022-08-14T11:45:00Z"/>
              </w:rPr>
            </w:pPr>
            <w:ins w:id="3307" w:author="Bambi C" w:date="2022-08-14T18:45:00Z">
              <w:r w:rsidRPr="009254AD">
                <w:rPr>
                  <w:noProof/>
                </w:rPr>
                <w:drawing>
                  <wp:inline distT="0" distB="0" distL="0" distR="0" wp14:anchorId="7ADA404B" wp14:editId="5855FC2C">
                    <wp:extent cx="3657600" cy="1197864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4F078AD" w14:textId="77777777" w:rsidR="001E0418" w:rsidRDefault="001E0418" w:rsidP="001E0418">
            <w:pPr>
              <w:tabs>
                <w:tab w:val="left" w:pos="1258"/>
              </w:tabs>
              <w:rPr>
                <w:ins w:id="3308" w:author="Bambi C" w:date="2022-08-14T11:45:00Z"/>
              </w:rPr>
            </w:pPr>
          </w:p>
          <w:p w14:paraId="4852691A" w14:textId="77777777" w:rsidR="001E0418" w:rsidRDefault="001E0418" w:rsidP="001E0418">
            <w:pPr>
              <w:tabs>
                <w:tab w:val="left" w:pos="1258"/>
              </w:tabs>
              <w:rPr>
                <w:ins w:id="3309" w:author="Bambi C" w:date="2022-08-14T11:45:00Z"/>
              </w:rPr>
            </w:pPr>
            <w:ins w:id="3310" w:author="Bambi C" w:date="2022-08-14T11:45:00Z">
              <w:r>
                <w:t>View output data file</w:t>
              </w:r>
            </w:ins>
          </w:p>
          <w:p w14:paraId="1C96E5C9" w14:textId="15A6134C" w:rsidR="001E0418" w:rsidRDefault="00B13111" w:rsidP="001E0418">
            <w:pPr>
              <w:tabs>
                <w:tab w:val="left" w:pos="1258"/>
              </w:tabs>
              <w:rPr>
                <w:ins w:id="3311" w:author="Bambi C" w:date="2022-08-14T11:45:00Z"/>
              </w:rPr>
            </w:pPr>
            <w:ins w:id="3312" w:author="Bambi C" w:date="2022-08-14T18:20:00Z">
              <w:r w:rsidRPr="009C7B31">
                <w:rPr>
                  <w:noProof/>
                </w:rPr>
                <w:drawing>
                  <wp:inline distT="0" distB="0" distL="0" distR="0" wp14:anchorId="1F3F019C" wp14:editId="4F2D7D96">
                    <wp:extent cx="3657600" cy="2203704"/>
                    <wp:effectExtent l="0" t="0" r="0" b="0"/>
                    <wp:docPr id="19" name="Picture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CFBDA58" w14:textId="007C2232" w:rsidR="001E0418" w:rsidDel="004B5B9D" w:rsidRDefault="001E0418" w:rsidP="001E0418">
            <w:pPr>
              <w:tabs>
                <w:tab w:val="left" w:pos="1258"/>
              </w:tabs>
              <w:rPr>
                <w:del w:id="3313" w:author="Bambi C" w:date="2022-08-14T11:45:00Z"/>
              </w:rPr>
            </w:pPr>
            <w:del w:id="3314" w:author="Bambi C" w:date="2022-08-14T11:45:00Z">
              <w:r w:rsidDel="004B5B9D">
                <w:delText>Enter data</w:delText>
              </w:r>
            </w:del>
          </w:p>
          <w:p w14:paraId="74F42FAB" w14:textId="353892D5" w:rsidR="001E0418" w:rsidDel="004B5B9D" w:rsidRDefault="001E0418" w:rsidP="001E0418">
            <w:pPr>
              <w:tabs>
                <w:tab w:val="left" w:pos="1258"/>
              </w:tabs>
              <w:rPr>
                <w:del w:id="3315" w:author="Bambi C" w:date="2022-08-14T11:45:00Z"/>
              </w:rPr>
            </w:pPr>
          </w:p>
          <w:p w14:paraId="56D59AD2" w14:textId="5665D7D6" w:rsidR="001E0418" w:rsidDel="004B5B9D" w:rsidRDefault="001E0418" w:rsidP="001E0418">
            <w:pPr>
              <w:tabs>
                <w:tab w:val="left" w:pos="1258"/>
              </w:tabs>
              <w:rPr>
                <w:del w:id="3316" w:author="Bambi C" w:date="2022-08-14T11:45:00Z"/>
              </w:rPr>
            </w:pPr>
          </w:p>
          <w:p w14:paraId="5BA1531D" w14:textId="13E36575" w:rsidR="001E0418" w:rsidDel="004B5B9D" w:rsidRDefault="001E0418" w:rsidP="001E0418">
            <w:pPr>
              <w:tabs>
                <w:tab w:val="left" w:pos="1258"/>
              </w:tabs>
              <w:rPr>
                <w:del w:id="3317" w:author="Bambi C" w:date="2022-08-14T11:45:00Z"/>
              </w:rPr>
            </w:pPr>
            <w:del w:id="3318" w:author="Bambi C" w:date="2022-08-14T11:45:00Z">
              <w:r w:rsidDel="004B5B9D">
                <w:delText>Save file</w:delText>
              </w:r>
            </w:del>
          </w:p>
          <w:p w14:paraId="56FE5DCB" w14:textId="15B7FD2B" w:rsidR="001E0418" w:rsidDel="004B5B9D" w:rsidRDefault="001E0418" w:rsidP="001E0418">
            <w:pPr>
              <w:tabs>
                <w:tab w:val="left" w:pos="1258"/>
              </w:tabs>
              <w:rPr>
                <w:del w:id="3319" w:author="Bambi C" w:date="2022-08-14T11:45:00Z"/>
              </w:rPr>
            </w:pPr>
          </w:p>
          <w:p w14:paraId="776121EA" w14:textId="4E780EEC" w:rsidR="001E0418" w:rsidDel="004B5B9D" w:rsidRDefault="001E0418" w:rsidP="001E0418">
            <w:pPr>
              <w:tabs>
                <w:tab w:val="left" w:pos="1258"/>
              </w:tabs>
              <w:rPr>
                <w:del w:id="3320" w:author="Bambi C" w:date="2022-08-14T11:45:00Z"/>
              </w:rPr>
            </w:pPr>
          </w:p>
          <w:p w14:paraId="645F00CC" w14:textId="186B7C52" w:rsidR="001E0418" w:rsidDel="004B5B9D" w:rsidRDefault="001E0418" w:rsidP="001E0418">
            <w:pPr>
              <w:tabs>
                <w:tab w:val="left" w:pos="1258"/>
              </w:tabs>
              <w:rPr>
                <w:del w:id="3321" w:author="Bambi C" w:date="2022-08-14T11:45:00Z"/>
              </w:rPr>
            </w:pPr>
            <w:del w:id="3322" w:author="Bambi C" w:date="2022-08-14T11:45:00Z">
              <w:r w:rsidDel="004B5B9D">
                <w:delText>View output data file</w:delText>
              </w:r>
            </w:del>
          </w:p>
          <w:p w14:paraId="2BAE7671" w14:textId="6E8D212A" w:rsidR="001E0418" w:rsidDel="004B5B9D" w:rsidRDefault="001E0418" w:rsidP="001E0418">
            <w:pPr>
              <w:tabs>
                <w:tab w:val="left" w:pos="1258"/>
              </w:tabs>
              <w:rPr>
                <w:del w:id="3323" w:author="Bambi C" w:date="2022-08-14T11:45:00Z"/>
              </w:rPr>
            </w:pPr>
          </w:p>
          <w:p w14:paraId="78178FC2" w14:textId="0A909B68" w:rsidR="001E0418" w:rsidRPr="0013138B" w:rsidRDefault="001E0418" w:rsidP="001E0418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AF304A1" w14:textId="77777777" w:rsidR="001E0418" w:rsidRPr="0013138B" w:rsidRDefault="001E0418" w:rsidP="001E0418">
            <w:pPr>
              <w:tabs>
                <w:tab w:val="left" w:pos="1258"/>
              </w:tabs>
            </w:pPr>
            <w:r w:rsidRPr="00DB5EDB">
              <w:t>Pass</w:t>
            </w:r>
          </w:p>
        </w:tc>
      </w:tr>
      <w:tr w:rsidR="006A732E" w:rsidRPr="00F93B9C" w14:paraId="6585BB70" w14:textId="77777777" w:rsidTr="007248B7">
        <w:tc>
          <w:tcPr>
            <w:tcW w:w="674" w:type="dxa"/>
          </w:tcPr>
          <w:p w14:paraId="24D08DE5" w14:textId="07C18D7A" w:rsidR="001E0418" w:rsidRPr="00C01EC1" w:rsidRDefault="00C01EC1">
            <w:pPr>
              <w:tabs>
                <w:tab w:val="left" w:pos="1258"/>
              </w:tabs>
              <w:jc w:val="center"/>
              <w:rPr>
                <w:rPrChange w:id="3324" w:author="Bambi C" w:date="2022-08-14T19:08:00Z">
                  <w:rPr>
                    <w:u w:val="single"/>
                  </w:rPr>
                </w:rPrChange>
              </w:rPr>
              <w:pPrChange w:id="3325" w:author="Bambi C" w:date="2022-08-14T19:09:00Z">
                <w:pPr>
                  <w:pStyle w:val="ListParagraph"/>
                  <w:numPr>
                    <w:numId w:val="25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326" w:author="Bambi C" w:date="2022-08-14T19:09:00Z">
              <w:r>
                <w:t>3</w:t>
              </w:r>
            </w:ins>
          </w:p>
        </w:tc>
        <w:tc>
          <w:tcPr>
            <w:tcW w:w="1991" w:type="dxa"/>
          </w:tcPr>
          <w:p w14:paraId="206675B2" w14:textId="0BCEF502" w:rsidR="001E0418" w:rsidRPr="0013138B" w:rsidRDefault="001E0418" w:rsidP="001E0418">
            <w:pPr>
              <w:tabs>
                <w:tab w:val="left" w:pos="1258"/>
              </w:tabs>
            </w:pPr>
            <w:ins w:id="3327" w:author="Bambi C" w:date="2022-08-14T11:45:00Z">
              <w:r>
                <w:t>Flow: Remove task to Save</w:t>
              </w:r>
            </w:ins>
            <w:del w:id="3328" w:author="Bambi C" w:date="2022-08-14T11:45:00Z">
              <w:r w:rsidDel="004B5B9D">
                <w:delText>Flow: Remove task to Save</w:delText>
              </w:r>
            </w:del>
          </w:p>
        </w:tc>
        <w:tc>
          <w:tcPr>
            <w:tcW w:w="5976" w:type="dxa"/>
          </w:tcPr>
          <w:p w14:paraId="5F101CF6" w14:textId="77777777" w:rsidR="00C24A96" w:rsidRDefault="00C24A96" w:rsidP="00C24A96">
            <w:pPr>
              <w:tabs>
                <w:tab w:val="left" w:pos="1258"/>
              </w:tabs>
              <w:rPr>
                <w:ins w:id="3329" w:author="Bambi C" w:date="2022-08-14T18:20:00Z"/>
              </w:rPr>
            </w:pPr>
            <w:ins w:id="3330" w:author="Bambi C" w:date="2022-08-14T18:20:00Z">
              <w:r>
                <w:t>Remove data</w:t>
              </w:r>
            </w:ins>
          </w:p>
          <w:p w14:paraId="0833E5FC" w14:textId="77777777" w:rsidR="00C24A96" w:rsidRPr="00E0241F" w:rsidRDefault="00C24A96" w:rsidP="00C24A96">
            <w:pPr>
              <w:tabs>
                <w:tab w:val="left" w:pos="1258"/>
              </w:tabs>
              <w:rPr>
                <w:ins w:id="3331" w:author="Bambi C" w:date="2022-08-14T18:20:00Z"/>
                <w:i/>
                <w:iCs w:val="0"/>
              </w:rPr>
            </w:pPr>
            <w:ins w:id="3332" w:author="Bambi C" w:date="2022-08-14T18:20:00Z">
              <w:r w:rsidRPr="00E0241F">
                <w:rPr>
                  <w:i/>
                  <w:iCs w:val="0"/>
                </w:rPr>
                <w:t xml:space="preserve">Task: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TASK4</w:t>
              </w:r>
              <w:r>
                <w:rPr>
                  <w:i/>
                  <w:iCs w:val="0"/>
                </w:rPr>
                <w:t>”</w:t>
              </w:r>
            </w:ins>
          </w:p>
          <w:p w14:paraId="2856F282" w14:textId="2589F5FB" w:rsidR="001E0418" w:rsidRDefault="006A732E" w:rsidP="001E0418">
            <w:pPr>
              <w:tabs>
                <w:tab w:val="left" w:pos="1258"/>
              </w:tabs>
              <w:rPr>
                <w:ins w:id="3333" w:author="Bambi C" w:date="2022-08-14T11:45:00Z"/>
              </w:rPr>
            </w:pPr>
            <w:ins w:id="3334" w:author="Bambi C" w:date="2022-08-14T18:47:00Z">
              <w:r w:rsidRPr="006A732E">
                <w:rPr>
                  <w:noProof/>
                </w:rPr>
                <w:drawing>
                  <wp:inline distT="0" distB="0" distL="0" distR="0" wp14:anchorId="38AE546F" wp14:editId="7F44DD80">
                    <wp:extent cx="3657600" cy="1819656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8196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AA22451" w14:textId="77777777" w:rsidR="001E0418" w:rsidRDefault="001E0418" w:rsidP="001E0418">
            <w:pPr>
              <w:tabs>
                <w:tab w:val="left" w:pos="1258"/>
              </w:tabs>
              <w:rPr>
                <w:ins w:id="3335" w:author="Bambi C" w:date="2022-08-14T11:45:00Z"/>
              </w:rPr>
            </w:pPr>
          </w:p>
          <w:p w14:paraId="29580F05" w14:textId="77777777" w:rsidR="001E0418" w:rsidRDefault="001E0418" w:rsidP="001E0418">
            <w:pPr>
              <w:tabs>
                <w:tab w:val="left" w:pos="1258"/>
              </w:tabs>
              <w:rPr>
                <w:ins w:id="3336" w:author="Bambi C" w:date="2022-08-14T11:45:00Z"/>
              </w:rPr>
            </w:pPr>
            <w:ins w:id="3337" w:author="Bambi C" w:date="2022-08-14T11:45:00Z">
              <w:r>
                <w:t>Save file</w:t>
              </w:r>
            </w:ins>
          </w:p>
          <w:p w14:paraId="3244F342" w14:textId="5F248EF8" w:rsidR="001E0418" w:rsidRDefault="007248B7" w:rsidP="001E0418">
            <w:pPr>
              <w:tabs>
                <w:tab w:val="left" w:pos="1258"/>
              </w:tabs>
              <w:rPr>
                <w:ins w:id="3338" w:author="Bambi C" w:date="2022-08-14T11:45:00Z"/>
              </w:rPr>
            </w:pPr>
            <w:ins w:id="3339" w:author="Bambi C" w:date="2022-08-14T18:48:00Z">
              <w:r w:rsidRPr="009254AD">
                <w:rPr>
                  <w:noProof/>
                </w:rPr>
                <w:drawing>
                  <wp:inline distT="0" distB="0" distL="0" distR="0" wp14:anchorId="188DB9B5" wp14:editId="101A00AA">
                    <wp:extent cx="3657600" cy="1197864"/>
                    <wp:effectExtent l="0" t="0" r="0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A34E68C" w14:textId="77777777" w:rsidR="001E0418" w:rsidRDefault="001E0418" w:rsidP="001E0418">
            <w:pPr>
              <w:tabs>
                <w:tab w:val="left" w:pos="1258"/>
              </w:tabs>
              <w:rPr>
                <w:ins w:id="3340" w:author="Bambi C" w:date="2022-08-14T11:45:00Z"/>
              </w:rPr>
            </w:pPr>
          </w:p>
          <w:p w14:paraId="7A7D4BD8" w14:textId="77777777" w:rsidR="001E0418" w:rsidRDefault="001E0418" w:rsidP="001E0418">
            <w:pPr>
              <w:tabs>
                <w:tab w:val="left" w:pos="1258"/>
              </w:tabs>
              <w:rPr>
                <w:ins w:id="3341" w:author="Bambi C" w:date="2022-08-14T11:45:00Z"/>
              </w:rPr>
            </w:pPr>
            <w:ins w:id="3342" w:author="Bambi C" w:date="2022-08-14T11:45:00Z">
              <w:r>
                <w:t>View output data file</w:t>
              </w:r>
            </w:ins>
          </w:p>
          <w:p w14:paraId="33D38625" w14:textId="69AB8CFB" w:rsidR="001E0418" w:rsidRDefault="00B13111" w:rsidP="001E0418">
            <w:pPr>
              <w:tabs>
                <w:tab w:val="left" w:pos="1258"/>
              </w:tabs>
              <w:rPr>
                <w:ins w:id="3343" w:author="Bambi C" w:date="2022-08-14T11:45:00Z"/>
              </w:rPr>
            </w:pPr>
            <w:ins w:id="3344" w:author="Bambi C" w:date="2022-08-14T18:21:00Z">
              <w:r w:rsidRPr="009E5F75">
                <w:rPr>
                  <w:noProof/>
                </w:rPr>
                <w:drawing>
                  <wp:inline distT="0" distB="0" distL="0" distR="0" wp14:anchorId="754C6FA4" wp14:editId="1063ED74">
                    <wp:extent cx="3657600" cy="2203704"/>
                    <wp:effectExtent l="0" t="0" r="0" b="0"/>
                    <wp:docPr id="20" name="Picture 2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9CAC5A6" w14:textId="378EE0AD" w:rsidR="001E0418" w:rsidDel="004B5B9D" w:rsidRDefault="001E0418" w:rsidP="001E0418">
            <w:pPr>
              <w:tabs>
                <w:tab w:val="left" w:pos="1258"/>
              </w:tabs>
              <w:rPr>
                <w:del w:id="3345" w:author="Bambi C" w:date="2022-08-14T11:45:00Z"/>
              </w:rPr>
            </w:pPr>
            <w:del w:id="3346" w:author="Bambi C" w:date="2022-08-14T11:45:00Z">
              <w:r w:rsidDel="004B5B9D">
                <w:delText>Remove a task</w:delText>
              </w:r>
            </w:del>
          </w:p>
          <w:p w14:paraId="230D5F00" w14:textId="7F4E22B6" w:rsidR="001E0418" w:rsidDel="004B5B9D" w:rsidRDefault="001E0418" w:rsidP="001E0418">
            <w:pPr>
              <w:tabs>
                <w:tab w:val="left" w:pos="1258"/>
              </w:tabs>
              <w:rPr>
                <w:del w:id="3347" w:author="Bambi C" w:date="2022-08-14T11:45:00Z"/>
              </w:rPr>
            </w:pPr>
          </w:p>
          <w:p w14:paraId="530259D7" w14:textId="7396A676" w:rsidR="001E0418" w:rsidDel="004B5B9D" w:rsidRDefault="001E0418" w:rsidP="001E0418">
            <w:pPr>
              <w:tabs>
                <w:tab w:val="left" w:pos="1258"/>
              </w:tabs>
              <w:rPr>
                <w:del w:id="3348" w:author="Bambi C" w:date="2022-08-14T11:45:00Z"/>
              </w:rPr>
            </w:pPr>
          </w:p>
          <w:p w14:paraId="1C3D7AF4" w14:textId="5533C23C" w:rsidR="001E0418" w:rsidDel="004B5B9D" w:rsidRDefault="001E0418" w:rsidP="001E0418">
            <w:pPr>
              <w:tabs>
                <w:tab w:val="left" w:pos="1258"/>
              </w:tabs>
              <w:rPr>
                <w:del w:id="3349" w:author="Bambi C" w:date="2022-08-14T11:45:00Z"/>
              </w:rPr>
            </w:pPr>
            <w:del w:id="3350" w:author="Bambi C" w:date="2022-08-14T11:45:00Z">
              <w:r w:rsidDel="004B5B9D">
                <w:delText>Save file</w:delText>
              </w:r>
            </w:del>
          </w:p>
          <w:p w14:paraId="7DA2A10D" w14:textId="3DAF67AA" w:rsidR="001E0418" w:rsidDel="004B5B9D" w:rsidRDefault="001E0418" w:rsidP="001E0418">
            <w:pPr>
              <w:tabs>
                <w:tab w:val="left" w:pos="1258"/>
              </w:tabs>
              <w:rPr>
                <w:del w:id="3351" w:author="Bambi C" w:date="2022-08-14T11:45:00Z"/>
              </w:rPr>
            </w:pPr>
          </w:p>
          <w:p w14:paraId="63097BB0" w14:textId="0D28C5DE" w:rsidR="001E0418" w:rsidDel="004B5B9D" w:rsidRDefault="001E0418" w:rsidP="001E0418">
            <w:pPr>
              <w:tabs>
                <w:tab w:val="left" w:pos="1258"/>
              </w:tabs>
              <w:rPr>
                <w:del w:id="3352" w:author="Bambi C" w:date="2022-08-14T11:45:00Z"/>
              </w:rPr>
            </w:pPr>
          </w:p>
          <w:p w14:paraId="7DDAF476" w14:textId="395E4766" w:rsidR="001E0418" w:rsidDel="004B5B9D" w:rsidRDefault="001E0418" w:rsidP="001E0418">
            <w:pPr>
              <w:tabs>
                <w:tab w:val="left" w:pos="1258"/>
              </w:tabs>
              <w:rPr>
                <w:del w:id="3353" w:author="Bambi C" w:date="2022-08-14T11:45:00Z"/>
              </w:rPr>
            </w:pPr>
            <w:del w:id="3354" w:author="Bambi C" w:date="2022-08-14T11:45:00Z">
              <w:r w:rsidDel="004B5B9D">
                <w:delText>View output data file</w:delText>
              </w:r>
            </w:del>
          </w:p>
          <w:p w14:paraId="53E157CA" w14:textId="70E5E067" w:rsidR="001E0418" w:rsidDel="004B5B9D" w:rsidRDefault="001E0418" w:rsidP="001E0418">
            <w:pPr>
              <w:tabs>
                <w:tab w:val="left" w:pos="1258"/>
              </w:tabs>
              <w:rPr>
                <w:del w:id="3355" w:author="Bambi C" w:date="2022-08-14T11:45:00Z"/>
              </w:rPr>
            </w:pPr>
          </w:p>
          <w:p w14:paraId="2BF05BFF" w14:textId="77777777" w:rsidR="001E0418" w:rsidRPr="0013138B" w:rsidRDefault="001E0418" w:rsidP="001E0418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F0608A0" w14:textId="77777777" w:rsidR="001E0418" w:rsidRPr="0013138B" w:rsidRDefault="001E0418" w:rsidP="001E0418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t>Pass</w:t>
            </w:r>
          </w:p>
        </w:tc>
      </w:tr>
    </w:tbl>
    <w:p w14:paraId="135D0E02" w14:textId="5EB40AD0" w:rsidR="009E6A12" w:rsidRPr="00051742" w:rsidRDefault="005958DF" w:rsidP="00DE22B7">
      <w:pPr>
        <w:pStyle w:val="Caption"/>
        <w:rPr>
          <w:highlight w:val="yellow"/>
        </w:rPr>
      </w:pPr>
      <w:bookmarkStart w:id="3356" w:name="_Ref109757300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r w:rsidR="00EB3E36">
        <w:rPr>
          <w:noProof/>
        </w:rPr>
        <w:t>30</w:t>
      </w:r>
      <w:r w:rsidR="00DE6474">
        <w:rPr>
          <w:noProof/>
        </w:rPr>
        <w:fldChar w:fldCharType="end"/>
      </w:r>
      <w:bookmarkEnd w:id="3356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4CDFC6E" w14:textId="260ADE0D" w:rsidR="004A1C45" w:rsidRDefault="0042697B" w:rsidP="0042697B">
      <w:pPr>
        <w:pStyle w:val="Heading3"/>
      </w:pPr>
      <w:bookmarkStart w:id="3357" w:name="_Toc111401815"/>
      <w:r>
        <w:t>Result</w:t>
      </w:r>
      <w:r w:rsidR="00134144">
        <w:t>s</w:t>
      </w:r>
      <w:bookmarkEnd w:id="3357"/>
    </w:p>
    <w:p w14:paraId="5288E054" w14:textId="49D4C827" w:rsidR="0078061B" w:rsidRPr="009E33F3" w:rsidRDefault="00134144" w:rsidP="0042697B">
      <w:r w:rsidRPr="009E33F3">
        <w:t xml:space="preserve">Using the same </w:t>
      </w:r>
      <w:r w:rsidR="001C391F" w:rsidRPr="009E33F3">
        <w:t xml:space="preserve">input values </w:t>
      </w:r>
      <w:r w:rsidR="00455E17" w:rsidRPr="00DE6474">
        <w:t xml:space="preserve">per </w:t>
      </w:r>
      <w:r w:rsidR="00455E17" w:rsidRPr="00DE6474">
        <w:rPr>
          <w:rPrChange w:id="3358" w:author="Bambi C" w:date="2022-08-14T20:35:00Z">
            <w:rPr>
              <w:b/>
              <w:bCs/>
            </w:rPr>
          </w:rPrChange>
        </w:rPr>
        <w:t xml:space="preserve">Section </w:t>
      </w:r>
      <w:r w:rsidR="00FF2B53" w:rsidRPr="00DE6474">
        <w:rPr>
          <w:rPrChange w:id="3359" w:author="Bambi C" w:date="2022-08-14T20:35:00Z">
            <w:rPr>
              <w:b/>
              <w:bCs/>
            </w:rPr>
          </w:rPrChange>
        </w:rPr>
        <w:fldChar w:fldCharType="begin"/>
      </w:r>
      <w:r w:rsidR="00FF2B53" w:rsidRPr="00DE6474">
        <w:rPr>
          <w:rPrChange w:id="3360" w:author="Bambi C" w:date="2022-08-14T20:35:00Z">
            <w:rPr>
              <w:b/>
              <w:bCs/>
            </w:rPr>
          </w:rPrChange>
        </w:rPr>
        <w:instrText xml:space="preserve"> REF _Ref108285355 \r \h </w:instrText>
      </w:r>
      <w:r w:rsidR="0078061B" w:rsidRPr="00DE6474">
        <w:rPr>
          <w:rPrChange w:id="3361" w:author="Bambi C" w:date="2022-08-14T20:35:00Z">
            <w:rPr>
              <w:b/>
              <w:bCs/>
            </w:rPr>
          </w:rPrChange>
        </w:rPr>
        <w:instrText xml:space="preserve"> \* MERGEFORMAT </w:instrText>
      </w:r>
      <w:r w:rsidR="00FF2B53" w:rsidRPr="00DE6474">
        <w:rPr>
          <w:rPrChange w:id="3362" w:author="Bambi C" w:date="2022-08-14T20:35:00Z">
            <w:rPr>
              <w:b/>
              <w:bCs/>
            </w:rPr>
          </w:rPrChange>
        </w:rPr>
        <w:fldChar w:fldCharType="separate"/>
      </w:r>
      <w:r w:rsidR="00F71CFD" w:rsidRPr="00DE6474">
        <w:rPr>
          <w:rPrChange w:id="3363" w:author="Bambi C" w:date="2022-08-14T20:35:00Z">
            <w:rPr>
              <w:b/>
              <w:bCs/>
            </w:rPr>
          </w:rPrChange>
        </w:rPr>
        <w:t>4.3.1</w:t>
      </w:r>
      <w:r w:rsidR="00FF2B53" w:rsidRPr="00DE6474">
        <w:rPr>
          <w:rPrChange w:id="3364" w:author="Bambi C" w:date="2022-08-14T20:35:00Z">
            <w:rPr>
              <w:b/>
              <w:bCs/>
            </w:rPr>
          </w:rPrChange>
        </w:rPr>
        <w:fldChar w:fldCharType="end"/>
      </w:r>
      <w:r w:rsidR="00FF2B53" w:rsidRPr="00DE6474">
        <w:t>, produced</w:t>
      </w:r>
      <w:r w:rsidR="00FF2B53" w:rsidRPr="009E33F3">
        <w:t xml:space="preserve">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7A653A49" w:rsidR="004A1C45" w:rsidRDefault="004A1C45" w:rsidP="000663EC">
      <w:pPr>
        <w:pStyle w:val="Heading1"/>
      </w:pPr>
      <w:bookmarkStart w:id="3365" w:name="_Toc111401816"/>
      <w:r>
        <w:t>Summary</w:t>
      </w:r>
      <w:bookmarkEnd w:id="3365"/>
    </w:p>
    <w:p w14:paraId="4AE48349" w14:textId="7B670082" w:rsidR="00750033" w:rsidRDefault="002600B7">
      <w:pPr>
        <w:rPr>
          <w:ins w:id="3366" w:author="Bambi C" w:date="2022-08-14T15:59:00Z"/>
        </w:rPr>
        <w:pPrChange w:id="3367" w:author="Bambi C" w:date="2022-08-14T16:02:00Z">
          <w:pPr>
            <w:shd w:val="clear" w:color="auto" w:fill="EEE6F3" w:themeFill="accent1" w:themeFillTint="33"/>
          </w:pPr>
        </w:pPrChange>
      </w:pPr>
      <w:ins w:id="3368" w:author="Bambi C" w:date="2022-08-14T20:29:00Z">
        <w:r>
          <w:t>In retrospect, I may have gone o</w:t>
        </w:r>
      </w:ins>
      <w:ins w:id="3369" w:author="Bambi C" w:date="2022-08-14T15:58:00Z">
        <w:r w:rsidR="009A6419">
          <w:t xml:space="preserve">verboard on </w:t>
        </w:r>
        <w:r w:rsidR="00750033">
          <w:t>“debugging code</w:t>
        </w:r>
      </w:ins>
      <w:ins w:id="3370" w:author="Bambi C" w:date="2022-08-14T16:00:00Z">
        <w:r w:rsidR="00242EE1">
          <w:t>”</w:t>
        </w:r>
      </w:ins>
      <w:ins w:id="3371" w:author="Bambi C" w:date="2022-08-14T20:30:00Z">
        <w:r>
          <w:t xml:space="preserve"> as the code </w:t>
        </w:r>
        <w:r w:rsidR="007B3800">
          <w:t xml:space="preserve">of my proposed solution is </w:t>
        </w:r>
      </w:ins>
      <w:ins w:id="3372" w:author="Bambi C" w:date="2022-08-14T15:58:00Z">
        <w:r w:rsidR="00750033">
          <w:t>double</w:t>
        </w:r>
      </w:ins>
      <w:ins w:id="3373" w:author="Bambi C" w:date="2022-08-14T20:30:00Z">
        <w:r w:rsidR="007B3800">
          <w:t>d</w:t>
        </w:r>
      </w:ins>
      <w:ins w:id="3374" w:author="Bambi C" w:date="2022-08-14T15:58:00Z">
        <w:r w:rsidR="00750033">
          <w:t xml:space="preserve"> </w:t>
        </w:r>
      </w:ins>
      <w:ins w:id="3375" w:author="Bambi C" w:date="2022-08-14T20:30:00Z">
        <w:r w:rsidR="007B3800">
          <w:t>in</w:t>
        </w:r>
      </w:ins>
      <w:ins w:id="3376" w:author="Bambi C" w:date="2022-08-14T15:58:00Z">
        <w:r w:rsidR="00750033">
          <w:t xml:space="preserve"> </w:t>
        </w:r>
      </w:ins>
      <w:ins w:id="3377" w:author="Bambi C" w:date="2022-08-14T15:59:00Z">
        <w:r w:rsidR="00750033">
          <w:t>length</w:t>
        </w:r>
      </w:ins>
      <w:ins w:id="3378" w:author="Bambi C" w:date="2022-08-14T15:58:00Z">
        <w:r w:rsidR="00750033">
          <w:t>.</w:t>
        </w:r>
      </w:ins>
      <w:ins w:id="3379" w:author="Bambi C" w:date="2022-08-14T15:59:00Z">
        <w:r w:rsidR="00750033">
          <w:t xml:space="preserve"> </w:t>
        </w:r>
      </w:ins>
      <w:ins w:id="3380" w:author="Bambi C" w:date="2022-08-14T20:30:00Z">
        <w:r w:rsidR="007B3800">
          <w:t xml:space="preserve">However, </w:t>
        </w:r>
      </w:ins>
      <w:ins w:id="3381" w:author="Bambi C" w:date="2022-08-14T20:31:00Z">
        <w:r w:rsidR="007B3800">
          <w:t xml:space="preserve">I think that </w:t>
        </w:r>
      </w:ins>
      <w:ins w:id="3382" w:author="Bambi C" w:date="2022-08-14T20:30:00Z">
        <w:r w:rsidR="007B3800">
          <w:t xml:space="preserve">taking the additional time / effort in adding debugging </w:t>
        </w:r>
      </w:ins>
      <w:ins w:id="3383" w:author="Bambi C" w:date="2022-08-14T20:31:00Z">
        <w:r w:rsidR="007B3800">
          <w:t>code was h</w:t>
        </w:r>
      </w:ins>
      <w:ins w:id="3384" w:author="Bambi C" w:date="2022-08-14T15:58:00Z">
        <w:r w:rsidR="00750033">
          <w:t xml:space="preserve">elpful </w:t>
        </w:r>
      </w:ins>
      <w:ins w:id="3385" w:author="Bambi C" w:date="2022-08-14T20:31:00Z">
        <w:r w:rsidR="007B3800">
          <w:t xml:space="preserve">for me </w:t>
        </w:r>
      </w:ins>
      <w:ins w:id="3386" w:author="Bambi C" w:date="2022-08-14T15:58:00Z">
        <w:r w:rsidR="00750033">
          <w:t xml:space="preserve">to see how data moves through </w:t>
        </w:r>
      </w:ins>
      <w:ins w:id="3387" w:author="Bambi C" w:date="2022-08-14T15:59:00Z">
        <w:r w:rsidR="00750033">
          <w:t>the program (</w:t>
        </w:r>
      </w:ins>
      <w:ins w:id="3388" w:author="Bambi C" w:date="2022-08-14T20:31:00Z">
        <w:r w:rsidR="007B3800">
          <w:t>i</w:t>
        </w:r>
      </w:ins>
      <w:ins w:id="3389" w:author="Bambi C" w:date="2022-08-14T15:59:00Z">
        <w:r w:rsidR="00750033">
          <w:t>.</w:t>
        </w:r>
      </w:ins>
      <w:ins w:id="3390" w:author="Bambi C" w:date="2022-08-14T20:31:00Z">
        <w:r w:rsidR="007B3800">
          <w:t>e</w:t>
        </w:r>
      </w:ins>
      <w:ins w:id="3391" w:author="Bambi C" w:date="2022-08-14T15:59:00Z">
        <w:r w:rsidR="00750033">
          <w:t>., ETL) as well as how global vs local variables change throughout the program</w:t>
        </w:r>
      </w:ins>
      <w:ins w:id="3392" w:author="Bambi C" w:date="2022-08-14T20:31:00Z">
        <w:r w:rsidR="007B3800">
          <w:t xml:space="preserve"> (e.g., </w:t>
        </w:r>
      </w:ins>
      <w:ins w:id="3393" w:author="Bambi C" w:date="2022-08-14T20:32:00Z">
        <w:r w:rsidR="007B3800" w:rsidRPr="007B3800">
          <w:t xml:space="preserve">table_lst </w:t>
        </w:r>
        <w:r w:rsidR="00EA644D">
          <w:t xml:space="preserve">&lt;-&gt; </w:t>
        </w:r>
        <w:r w:rsidR="00EA644D" w:rsidRPr="00EA644D">
          <w:t>list_of_rows</w:t>
        </w:r>
        <w:r w:rsidR="00EA644D">
          <w:t>, choice_str &lt;-&gt; choice</w:t>
        </w:r>
      </w:ins>
      <w:ins w:id="3394" w:author="Bambi C" w:date="2022-08-14T20:31:00Z">
        <w:r w:rsidR="007B3800">
          <w:t>)</w:t>
        </w:r>
      </w:ins>
    </w:p>
    <w:p w14:paraId="54868FC1" w14:textId="19334AE4" w:rsidR="00750033" w:rsidRDefault="00EA644D">
      <w:pPr>
        <w:rPr>
          <w:ins w:id="3395" w:author="Bambi C" w:date="2022-08-14T16:01:00Z"/>
        </w:rPr>
        <w:pPrChange w:id="3396" w:author="Bambi C" w:date="2022-08-14T16:02:00Z">
          <w:pPr>
            <w:shd w:val="clear" w:color="auto" w:fill="EEE6F3" w:themeFill="accent1" w:themeFillTint="33"/>
          </w:pPr>
        </w:pPrChange>
      </w:pPr>
      <w:ins w:id="3397" w:author="Bambi C" w:date="2022-08-14T20:32:00Z">
        <w:r>
          <w:t>I would</w:t>
        </w:r>
      </w:ins>
      <w:ins w:id="3398" w:author="Bambi C" w:date="2022-08-14T15:59:00Z">
        <w:r w:rsidR="00750033">
          <w:t xml:space="preserve"> not expect to </w:t>
        </w:r>
      </w:ins>
      <w:ins w:id="3399" w:author="Bambi C" w:date="2022-08-14T20:33:00Z">
        <w:r>
          <w:t xml:space="preserve">need </w:t>
        </w:r>
      </w:ins>
      <w:ins w:id="3400" w:author="Bambi C" w:date="2022-08-14T16:00:00Z">
        <w:r w:rsidR="00242EE1">
          <w:t xml:space="preserve">this extent of “debugging code” for future assignments but </w:t>
        </w:r>
      </w:ins>
      <w:ins w:id="3401" w:author="Bambi C" w:date="2022-08-14T20:33:00Z">
        <w:r>
          <w:t xml:space="preserve">considering this is the first assignment to make extensive use of defining custom functions with parameters / attributes, it is </w:t>
        </w:r>
      </w:ins>
      <w:ins w:id="3402" w:author="Bambi C" w:date="2022-08-14T16:00:00Z">
        <w:r w:rsidR="00242EE1">
          <w:t>good to have</w:t>
        </w:r>
      </w:ins>
      <w:ins w:id="3403" w:author="Bambi C" w:date="2022-08-14T20:33:00Z">
        <w:r>
          <w:t xml:space="preserve"> done this at least once for reference</w:t>
        </w:r>
      </w:ins>
      <w:ins w:id="3404" w:author="Bambi C" w:date="2022-08-14T16:01:00Z">
        <w:r w:rsidR="00CD7699">
          <w:t>.</w:t>
        </w:r>
      </w:ins>
      <w:ins w:id="3405" w:author="Bambi C" w:date="2022-08-14T16:02:00Z">
        <w:r w:rsidR="00A3487B">
          <w:t xml:space="preserve"> </w:t>
        </w:r>
      </w:ins>
      <w:ins w:id="3406" w:author="Bambi C" w:date="2022-08-14T20:33:00Z">
        <w:r>
          <w:t>After taking this approach towards developing cod</w:t>
        </w:r>
      </w:ins>
      <w:ins w:id="3407" w:author="Bambi C" w:date="2022-08-14T20:34:00Z">
        <w:r>
          <w:t xml:space="preserve">e in modules and focus on debugging, this experience has been especially </w:t>
        </w:r>
      </w:ins>
      <w:ins w:id="3408" w:author="Bambi C" w:date="2022-08-14T16:03:00Z">
        <w:r w:rsidR="00A3487B">
          <w:t>he</w:t>
        </w:r>
        <w:r w:rsidR="00C44DAF">
          <w:t xml:space="preserve">lpful for </w:t>
        </w:r>
        <w:r w:rsidR="00880B56">
          <w:t>appreciating</w:t>
        </w:r>
        <w:r w:rsidR="00C44DAF">
          <w:t>: (1) coding consistency, (2) timing / placement of code.</w:t>
        </w:r>
      </w:ins>
    </w:p>
    <w:p w14:paraId="227612C5" w14:textId="7EE3C605" w:rsidR="00A3487B" w:rsidRDefault="000271DD">
      <w:pPr>
        <w:rPr>
          <w:ins w:id="3409" w:author="Bambi C" w:date="2022-08-14T16:02:00Z"/>
        </w:rPr>
        <w:pPrChange w:id="3410" w:author="Bambi C" w:date="2022-08-14T16:02:00Z">
          <w:pPr>
            <w:shd w:val="clear" w:color="auto" w:fill="EEE6F3" w:themeFill="accent1" w:themeFillTint="33"/>
          </w:pPr>
        </w:pPrChange>
      </w:pPr>
      <w:ins w:id="3411" w:author="Bambi C" w:date="2022-08-14T20:35:00Z">
        <w:r>
          <w:t>Future discussion topics</w:t>
        </w:r>
      </w:ins>
      <w:ins w:id="3412" w:author="Bambi C" w:date="2022-08-14T16:01:00Z">
        <w:r w:rsidR="00254A7F">
          <w:t xml:space="preserve">: </w:t>
        </w:r>
      </w:ins>
    </w:p>
    <w:p w14:paraId="34A883E0" w14:textId="66F364FC" w:rsidR="00254A7F" w:rsidRDefault="00254A7F">
      <w:pPr>
        <w:pStyle w:val="ListParagraph"/>
        <w:numPr>
          <w:ilvl w:val="0"/>
          <w:numId w:val="31"/>
        </w:numPr>
        <w:rPr>
          <w:ins w:id="3413" w:author="Bambi C" w:date="2022-08-14T16:02:00Z"/>
        </w:rPr>
        <w:pPrChange w:id="3414" w:author="Bambi C" w:date="2022-08-14T16:02:00Z">
          <w:pPr>
            <w:shd w:val="clear" w:color="auto" w:fill="EEE6F3" w:themeFill="accent1" w:themeFillTint="33"/>
          </w:pPr>
        </w:pPrChange>
      </w:pPr>
      <w:ins w:id="3415" w:author="Bambi C" w:date="2022-08-14T16:01:00Z">
        <w:r>
          <w:t xml:space="preserve">Workflow (e.g., GitHub) best practices – continuous integration / automation </w:t>
        </w:r>
      </w:ins>
    </w:p>
    <w:p w14:paraId="22A2BB35" w14:textId="3571CDA5" w:rsidR="00A3487B" w:rsidRDefault="00A3487B">
      <w:pPr>
        <w:pStyle w:val="ListParagraph"/>
        <w:numPr>
          <w:ilvl w:val="0"/>
          <w:numId w:val="31"/>
        </w:numPr>
        <w:pPrChange w:id="3416" w:author="Bambi C" w:date="2022-08-14T16:02:00Z">
          <w:pPr>
            <w:shd w:val="clear" w:color="auto" w:fill="FFFF00"/>
          </w:pPr>
        </w:pPrChange>
      </w:pPr>
      <w:ins w:id="3417" w:author="Bambi C" w:date="2022-08-14T16:02:00Z">
        <w:r>
          <w:t>Built-in / automated logging functions vs. manually coding “log” functions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759B3194" w:rsidR="00FE2010" w:rsidRDefault="00AC6C3C" w:rsidP="00C268DE">
      <w:pPr>
        <w:pStyle w:val="Heading1"/>
      </w:pPr>
      <w:bookmarkStart w:id="3418" w:name="_Toc108277488"/>
      <w:bookmarkStart w:id="3419" w:name="_Toc108277530"/>
      <w:bookmarkStart w:id="3420" w:name="_Toc108277583"/>
      <w:bookmarkStart w:id="3421" w:name="_Toc108277647"/>
      <w:bookmarkStart w:id="3422" w:name="_Toc108277681"/>
      <w:bookmarkStart w:id="3423" w:name="_Toc108277714"/>
      <w:bookmarkStart w:id="3424" w:name="_Toc108277818"/>
      <w:bookmarkStart w:id="3425" w:name="_Toc108278151"/>
      <w:bookmarkStart w:id="3426" w:name="_Toc108281150"/>
      <w:bookmarkStart w:id="3427" w:name="_Toc108284807"/>
      <w:bookmarkStart w:id="3428" w:name="_Toc108540092"/>
      <w:bookmarkStart w:id="3429" w:name="_Toc108540131"/>
      <w:bookmarkStart w:id="3430" w:name="_Toc108277489"/>
      <w:bookmarkStart w:id="3431" w:name="_Toc108277531"/>
      <w:bookmarkStart w:id="3432" w:name="_Toc108277584"/>
      <w:bookmarkStart w:id="3433" w:name="_Toc108277648"/>
      <w:bookmarkStart w:id="3434" w:name="_Toc108277682"/>
      <w:bookmarkStart w:id="3435" w:name="_Toc108277715"/>
      <w:bookmarkStart w:id="3436" w:name="_Toc108277819"/>
      <w:bookmarkStart w:id="3437" w:name="_Toc108278152"/>
      <w:bookmarkStart w:id="3438" w:name="_Toc108281151"/>
      <w:bookmarkStart w:id="3439" w:name="_Toc108284808"/>
      <w:bookmarkStart w:id="3440" w:name="_Toc108540093"/>
      <w:bookmarkStart w:id="3441" w:name="_Toc108540132"/>
      <w:bookmarkStart w:id="3442" w:name="_Toc108277492"/>
      <w:bookmarkStart w:id="3443" w:name="_Toc108277534"/>
      <w:bookmarkStart w:id="3444" w:name="_Toc108277587"/>
      <w:bookmarkStart w:id="3445" w:name="_Toc108277651"/>
      <w:bookmarkStart w:id="3446" w:name="_Toc108277685"/>
      <w:bookmarkStart w:id="3447" w:name="_Toc108277718"/>
      <w:bookmarkStart w:id="3448" w:name="_Toc108277822"/>
      <w:bookmarkStart w:id="3449" w:name="_Toc108278155"/>
      <w:bookmarkStart w:id="3450" w:name="_Toc108281154"/>
      <w:bookmarkStart w:id="3451" w:name="_Toc108284811"/>
      <w:bookmarkStart w:id="3452" w:name="_Toc108540096"/>
      <w:bookmarkStart w:id="3453" w:name="_Toc108540135"/>
      <w:bookmarkStart w:id="3454" w:name="_Toc111401817"/>
      <w:bookmarkEnd w:id="3418"/>
      <w:bookmarkEnd w:id="3419"/>
      <w:bookmarkEnd w:id="3420"/>
      <w:bookmarkEnd w:id="3421"/>
      <w:bookmarkEnd w:id="3422"/>
      <w:bookmarkEnd w:id="3423"/>
      <w:bookmarkEnd w:id="3424"/>
      <w:bookmarkEnd w:id="3425"/>
      <w:bookmarkEnd w:id="3426"/>
      <w:bookmarkEnd w:id="3427"/>
      <w:bookmarkEnd w:id="3428"/>
      <w:bookmarkEnd w:id="3429"/>
      <w:bookmarkEnd w:id="3430"/>
      <w:bookmarkEnd w:id="3431"/>
      <w:bookmarkEnd w:id="3432"/>
      <w:bookmarkEnd w:id="3433"/>
      <w:bookmarkEnd w:id="3434"/>
      <w:bookmarkEnd w:id="3435"/>
      <w:bookmarkEnd w:id="3436"/>
      <w:bookmarkEnd w:id="3437"/>
      <w:bookmarkEnd w:id="3438"/>
      <w:bookmarkEnd w:id="3439"/>
      <w:bookmarkEnd w:id="3440"/>
      <w:bookmarkEnd w:id="3441"/>
      <w:bookmarkEnd w:id="3442"/>
      <w:bookmarkEnd w:id="3443"/>
      <w:bookmarkEnd w:id="3444"/>
      <w:bookmarkEnd w:id="3445"/>
      <w:bookmarkEnd w:id="3446"/>
      <w:bookmarkEnd w:id="3447"/>
      <w:bookmarkEnd w:id="3448"/>
      <w:bookmarkEnd w:id="3449"/>
      <w:bookmarkEnd w:id="3450"/>
      <w:bookmarkEnd w:id="3451"/>
      <w:bookmarkEnd w:id="3452"/>
      <w:bookmarkEnd w:id="3453"/>
      <w:r w:rsidRPr="00C268DE">
        <w:t>References</w:t>
      </w:r>
      <w:bookmarkEnd w:id="3454"/>
    </w:p>
    <w:p w14:paraId="414ABA2D" w14:textId="194E17E1" w:rsidR="00C21E1B" w:rsidRDefault="00C21E1B" w:rsidP="000663EC">
      <w:pPr>
        <w:pStyle w:val="Heading2"/>
      </w:pPr>
      <w:bookmarkStart w:id="3455" w:name="_Toc111401818"/>
      <w:r>
        <w:t>Schema</w:t>
      </w:r>
      <w:bookmarkEnd w:id="3455"/>
    </w:p>
    <w:p w14:paraId="25C66298" w14:textId="4C7EE5F1" w:rsidR="001D21D7" w:rsidRDefault="001D21D7" w:rsidP="000663EC">
      <w:pPr>
        <w:pStyle w:val="Heading3"/>
      </w:pPr>
      <w:bookmarkStart w:id="3456" w:name="_Toc111401819"/>
      <w:r>
        <w:t>Books</w:t>
      </w:r>
      <w:bookmarkEnd w:id="3456"/>
    </w:p>
    <w:p w14:paraId="3CE9DD16" w14:textId="5D03FA79" w:rsidR="00C268DE" w:rsidRDefault="00C268DE" w:rsidP="001D08CA">
      <w:r>
        <w:t>“Quoted text</w:t>
      </w:r>
      <w:r w:rsidR="00354198">
        <w:t>“</w:t>
      </w:r>
      <w:r>
        <w:t xml:space="preserve"> </w:t>
      </w:r>
      <w:r w:rsidR="00BD51D0">
        <w:t>(Author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006A9533" w:rsidR="00745F06" w:rsidRDefault="001D21D7" w:rsidP="000663EC">
      <w:pPr>
        <w:pStyle w:val="Heading3"/>
      </w:pPr>
      <w:bookmarkStart w:id="3457" w:name="_Toc111401820"/>
      <w:r>
        <w:t>Website</w:t>
      </w:r>
      <w:r w:rsidR="001D08CA">
        <w:t>s</w:t>
      </w:r>
      <w:bookmarkEnd w:id="3457"/>
    </w:p>
    <w:p w14:paraId="1FC1272D" w14:textId="7CACEB64" w:rsidR="001D21D7" w:rsidRDefault="001D08CA" w:rsidP="001D08CA">
      <w:r>
        <w:t>“Quoted text</w:t>
      </w:r>
      <w:r w:rsidR="00354198">
        <w:t>“</w:t>
      </w:r>
      <w:r>
        <w:t xml:space="preserve"> </w:t>
      </w:r>
      <w:r w:rsidR="001D21D7">
        <w:t>(Website name, URL, yearAccessed</w:t>
      </w:r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76076C0F" w:rsidR="001D21D7" w:rsidRDefault="0030501E" w:rsidP="000663EC">
      <w:pPr>
        <w:pStyle w:val="Heading2"/>
      </w:pPr>
      <w:bookmarkStart w:id="3458" w:name="_Toc111401821"/>
      <w:r>
        <w:t>Sources</w:t>
      </w:r>
      <w:bookmarkEnd w:id="3458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1527B251" w:rsidR="00A67B1D" w:rsidRDefault="005006AC" w:rsidP="001D21D7">
      <w:r>
        <w:t>Sarabia R., A0</w:t>
      </w:r>
      <w:r w:rsidR="00E54BC9">
        <w:t>1</w:t>
      </w:r>
      <w:r>
        <w:t>-RSar.docx, Self-published, 2022</w:t>
      </w:r>
    </w:p>
    <w:p w14:paraId="5049AE24" w14:textId="6AF644AE" w:rsidR="00482238" w:rsidRDefault="00482238" w:rsidP="001D21D7">
      <w:r>
        <w:t>Sarabia R., A02-RSar.docx, Self-published, 2022</w:t>
      </w:r>
    </w:p>
    <w:p w14:paraId="35AC63DA" w14:textId="790E0927" w:rsidR="005006AC" w:rsidRDefault="00A67B1D" w:rsidP="001D21D7">
      <w:r>
        <w:t>Sarabia R., A03-RSar.docx, Self-published, 2022</w:t>
      </w:r>
    </w:p>
    <w:p w14:paraId="3D2F7494" w14:textId="2EFD1118" w:rsidR="00482238" w:rsidRDefault="00482238" w:rsidP="001D21D7">
      <w:r>
        <w:t>Sarabia R., A04-RSar.docx, Self-published, 2022</w:t>
      </w:r>
    </w:p>
    <w:p w14:paraId="388C4F13" w14:textId="46B8E485" w:rsidR="00BA272F" w:rsidRPr="005006AC" w:rsidRDefault="00BA272F" w:rsidP="001D21D7">
      <w:r>
        <w:t>Sarabia R., A05-RSar.docx, Self-published, 2022</w:t>
      </w:r>
    </w:p>
    <w:p w14:paraId="0BD5372F" w14:textId="40FBB3AA" w:rsidR="00976FF6" w:rsidRDefault="00123524" w:rsidP="001D21D7">
      <w:r>
        <w:t xml:space="preserve">JetBrains, </w:t>
      </w:r>
      <w:hyperlink r:id="rId24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RDefault="00976FF6" w:rsidP="00976FF6">
      <w:r>
        <w:t xml:space="preserve">JetBrains, </w:t>
      </w:r>
      <w:hyperlink r:id="rId25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>
        <w:t>, 2022 (External site)</w:t>
      </w:r>
    </w:p>
    <w:p w14:paraId="4A9F6B36" w14:textId="77777777" w:rsidR="00813255" w:rsidRDefault="00813255" w:rsidP="00976FF6"/>
    <w:p w14:paraId="58DB10B7" w14:textId="719C2FBB" w:rsidR="00A61BD1" w:rsidRDefault="00604DB0" w:rsidP="00604DB0">
      <w:r w:rsidRPr="00E54BC9">
        <w:t>Randall, R. _ Assignment0</w:t>
      </w:r>
      <w:r w:rsidR="00BA272F">
        <w:t>6</w:t>
      </w:r>
      <w:r w:rsidRPr="00E54BC9">
        <w:t>_instructions.docx, Self-published</w:t>
      </w:r>
      <w:r>
        <w:t>,</w:t>
      </w:r>
      <w:r w:rsidRPr="00E54BC9">
        <w:t xml:space="preserve"> 2019</w:t>
      </w:r>
    </w:p>
    <w:p w14:paraId="6AA4AA20" w14:textId="24350DF0" w:rsidR="00B3180C" w:rsidRDefault="00813255" w:rsidP="000141F0">
      <w:r w:rsidRPr="00B54865">
        <w:t>Randall R., _Mo</w:t>
      </w:r>
      <w:r>
        <w:t>d</w:t>
      </w:r>
      <w:r w:rsidR="00BA272F">
        <w:t>6</w:t>
      </w:r>
      <w:r w:rsidRPr="00B54865">
        <w:t>PythonProgrammingNotes.docx, Self-published, 2019</w:t>
      </w:r>
    </w:p>
    <w:p w14:paraId="3DACEC21" w14:textId="32626B3F" w:rsidR="006E5558" w:rsidRDefault="006E5558" w:rsidP="000141F0">
      <w:pPr>
        <w:rPr>
          <w:ins w:id="3459" w:author="Bambi C" w:date="2022-08-14T12:27:00Z"/>
        </w:rPr>
      </w:pPr>
      <w:r>
        <w:t xml:space="preserve">Randall R., </w:t>
      </w:r>
      <w:ins w:id="3460" w:author="Bambi C" w:date="2022-08-14T12:09:00Z">
        <w:r w:rsidR="00CB43EE" w:rsidRPr="00CB43EE">
          <w:t>Assigment06_Starter_updated.py</w:t>
        </w:r>
      </w:ins>
      <w:del w:id="3461" w:author="Bambi C" w:date="2022-08-14T12:09:00Z">
        <w:r w:rsidR="00FD404E" w:rsidRPr="00FD404E" w:rsidDel="00CB43EE">
          <w:delText>Assigment0</w:delText>
        </w:r>
      </w:del>
      <w:del w:id="3462" w:author="Bambi C" w:date="2022-08-14T12:08:00Z">
        <w:r w:rsidR="00FD404E" w:rsidRPr="00FD404E" w:rsidDel="00B4028A">
          <w:delText>5</w:delText>
        </w:r>
      </w:del>
      <w:del w:id="3463" w:author="Bambi C" w:date="2022-08-14T12:09:00Z">
        <w:r w:rsidR="00FD404E" w:rsidRPr="00FD404E" w:rsidDel="00CB43EE">
          <w:delText>_Starter.py</w:delText>
        </w:r>
      </w:del>
      <w:r w:rsidR="005D5B63">
        <w:t>, Self-published, 2022</w:t>
      </w:r>
    </w:p>
    <w:p w14:paraId="61C6C069" w14:textId="2768B11B" w:rsidR="00982DE0" w:rsidRDefault="00045BEB" w:rsidP="000141F0">
      <w:ins w:id="3464" w:author="Bambi C" w:date="2022-08-14T12:27:00Z">
        <w:r>
          <w:t xml:space="preserve">Randall R., </w:t>
        </w:r>
        <w:r w:rsidR="00982DE0" w:rsidRPr="00982DE0">
          <w:t>Assignment06-Updated-Answer.pdf</w:t>
        </w:r>
        <w:r>
          <w:t>, Self-published, 2022</w:t>
        </w:r>
      </w:ins>
    </w:p>
    <w:p w14:paraId="4D844524" w14:textId="377147AB" w:rsidR="00186137" w:rsidRDefault="00186137" w:rsidP="00BA272F"/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3457E" w14:textId="77777777" w:rsidR="002E6594" w:rsidRDefault="002E6594" w:rsidP="00355224">
      <w:pPr>
        <w:spacing w:after="0" w:line="240" w:lineRule="auto"/>
      </w:pPr>
      <w:r>
        <w:separator/>
      </w:r>
    </w:p>
  </w:endnote>
  <w:endnote w:type="continuationSeparator" w:id="0">
    <w:p w14:paraId="72E7DC94" w14:textId="77777777" w:rsidR="002E6594" w:rsidRDefault="002E6594" w:rsidP="0035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3D49" w14:textId="77777777" w:rsidR="004D593A" w:rsidRDefault="004D59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904F" w14:textId="77777777" w:rsidR="004D593A" w:rsidRDefault="004D5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B95D7" w14:textId="77777777" w:rsidR="002E6594" w:rsidRDefault="002E6594" w:rsidP="00355224">
      <w:pPr>
        <w:spacing w:after="0" w:line="240" w:lineRule="auto"/>
      </w:pPr>
      <w:r>
        <w:separator/>
      </w:r>
    </w:p>
  </w:footnote>
  <w:footnote w:type="continuationSeparator" w:id="0">
    <w:p w14:paraId="09206E43" w14:textId="77777777" w:rsidR="002E6594" w:rsidRDefault="002E6594" w:rsidP="0035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68792B"/>
    <w:multiLevelType w:val="hybridMultilevel"/>
    <w:tmpl w:val="56F44EE8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C1BBE"/>
    <w:multiLevelType w:val="hybridMultilevel"/>
    <w:tmpl w:val="134E0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61A3D"/>
    <w:multiLevelType w:val="hybridMultilevel"/>
    <w:tmpl w:val="83F61CB8"/>
    <w:lvl w:ilvl="0" w:tplc="D7BE5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155749"/>
    <w:multiLevelType w:val="hybridMultilevel"/>
    <w:tmpl w:val="6E985682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BF3408"/>
    <w:multiLevelType w:val="multilevel"/>
    <w:tmpl w:val="9C34FC9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9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15"/>
  </w:num>
  <w:num w:numId="2" w16cid:durableId="482701473">
    <w:abstractNumId w:val="15"/>
  </w:num>
  <w:num w:numId="3" w16cid:durableId="1290091823">
    <w:abstractNumId w:val="7"/>
  </w:num>
  <w:num w:numId="4" w16cid:durableId="1067070108">
    <w:abstractNumId w:val="16"/>
  </w:num>
  <w:num w:numId="5" w16cid:durableId="1845171008">
    <w:abstractNumId w:val="20"/>
  </w:num>
  <w:num w:numId="6" w16cid:durableId="778138801">
    <w:abstractNumId w:val="23"/>
  </w:num>
  <w:num w:numId="7" w16cid:durableId="1791898944">
    <w:abstractNumId w:val="11"/>
  </w:num>
  <w:num w:numId="8" w16cid:durableId="754086022">
    <w:abstractNumId w:val="27"/>
  </w:num>
  <w:num w:numId="9" w16cid:durableId="122046883">
    <w:abstractNumId w:val="19"/>
  </w:num>
  <w:num w:numId="10" w16cid:durableId="825167756">
    <w:abstractNumId w:val="13"/>
  </w:num>
  <w:num w:numId="11" w16cid:durableId="558322946">
    <w:abstractNumId w:val="25"/>
  </w:num>
  <w:num w:numId="12" w16cid:durableId="1524248621">
    <w:abstractNumId w:val="10"/>
  </w:num>
  <w:num w:numId="13" w16cid:durableId="1979994393">
    <w:abstractNumId w:val="28"/>
  </w:num>
  <w:num w:numId="14" w16cid:durableId="612323985">
    <w:abstractNumId w:val="21"/>
  </w:num>
  <w:num w:numId="15" w16cid:durableId="120346516">
    <w:abstractNumId w:val="29"/>
  </w:num>
  <w:num w:numId="16" w16cid:durableId="1145666066">
    <w:abstractNumId w:val="9"/>
  </w:num>
  <w:num w:numId="17" w16cid:durableId="1932469360">
    <w:abstractNumId w:val="5"/>
  </w:num>
  <w:num w:numId="18" w16cid:durableId="803431493">
    <w:abstractNumId w:val="2"/>
  </w:num>
  <w:num w:numId="19" w16cid:durableId="1578320742">
    <w:abstractNumId w:val="26"/>
  </w:num>
  <w:num w:numId="20" w16cid:durableId="1161896184">
    <w:abstractNumId w:val="30"/>
  </w:num>
  <w:num w:numId="21" w16cid:durableId="1237712929">
    <w:abstractNumId w:val="12"/>
  </w:num>
  <w:num w:numId="22" w16cid:durableId="1754006929">
    <w:abstractNumId w:val="17"/>
  </w:num>
  <w:num w:numId="23" w16cid:durableId="388070122">
    <w:abstractNumId w:val="24"/>
  </w:num>
  <w:num w:numId="24" w16cid:durableId="1671831640">
    <w:abstractNumId w:val="22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18"/>
  </w:num>
  <w:num w:numId="28" w16cid:durableId="763769616">
    <w:abstractNumId w:val="8"/>
  </w:num>
  <w:num w:numId="29" w16cid:durableId="129596373">
    <w:abstractNumId w:val="6"/>
  </w:num>
  <w:num w:numId="30" w16cid:durableId="688024458">
    <w:abstractNumId w:val="14"/>
  </w:num>
  <w:num w:numId="31" w16cid:durableId="740450510">
    <w:abstractNumId w:val="4"/>
  </w:num>
  <w:num w:numId="32" w16cid:durableId="48667359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0"/>
  <w:displayBackgroundShape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3960"/>
    <w:rsid w:val="00003AF7"/>
    <w:rsid w:val="00006C6A"/>
    <w:rsid w:val="000105A7"/>
    <w:rsid w:val="00011A5B"/>
    <w:rsid w:val="00011F62"/>
    <w:rsid w:val="000127AD"/>
    <w:rsid w:val="000140D4"/>
    <w:rsid w:val="000141F0"/>
    <w:rsid w:val="00015812"/>
    <w:rsid w:val="000158B9"/>
    <w:rsid w:val="00016DFF"/>
    <w:rsid w:val="0001737B"/>
    <w:rsid w:val="000174BD"/>
    <w:rsid w:val="00017D35"/>
    <w:rsid w:val="00021BC5"/>
    <w:rsid w:val="00021FB8"/>
    <w:rsid w:val="000241A6"/>
    <w:rsid w:val="00024C6F"/>
    <w:rsid w:val="00026431"/>
    <w:rsid w:val="000271DD"/>
    <w:rsid w:val="00027850"/>
    <w:rsid w:val="00030CFE"/>
    <w:rsid w:val="0003124F"/>
    <w:rsid w:val="00032692"/>
    <w:rsid w:val="00036115"/>
    <w:rsid w:val="00036A0D"/>
    <w:rsid w:val="00036F17"/>
    <w:rsid w:val="00037B5C"/>
    <w:rsid w:val="000405C5"/>
    <w:rsid w:val="000409F2"/>
    <w:rsid w:val="0004247F"/>
    <w:rsid w:val="000429E2"/>
    <w:rsid w:val="00043A0E"/>
    <w:rsid w:val="00045BEB"/>
    <w:rsid w:val="00047D57"/>
    <w:rsid w:val="00050714"/>
    <w:rsid w:val="00051742"/>
    <w:rsid w:val="000517F5"/>
    <w:rsid w:val="000527C0"/>
    <w:rsid w:val="00053F74"/>
    <w:rsid w:val="000556DF"/>
    <w:rsid w:val="00055CB7"/>
    <w:rsid w:val="00056699"/>
    <w:rsid w:val="00056FF9"/>
    <w:rsid w:val="00057C0A"/>
    <w:rsid w:val="000606C4"/>
    <w:rsid w:val="00060701"/>
    <w:rsid w:val="0006401D"/>
    <w:rsid w:val="000645D8"/>
    <w:rsid w:val="00064F29"/>
    <w:rsid w:val="000662C5"/>
    <w:rsid w:val="000663EC"/>
    <w:rsid w:val="000674EF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211"/>
    <w:rsid w:val="000778C0"/>
    <w:rsid w:val="00077AD1"/>
    <w:rsid w:val="00077E1D"/>
    <w:rsid w:val="00077EE9"/>
    <w:rsid w:val="00081A80"/>
    <w:rsid w:val="00081CE6"/>
    <w:rsid w:val="000825B6"/>
    <w:rsid w:val="000831B6"/>
    <w:rsid w:val="00083C61"/>
    <w:rsid w:val="000846C4"/>
    <w:rsid w:val="0008684E"/>
    <w:rsid w:val="00086977"/>
    <w:rsid w:val="00086DB1"/>
    <w:rsid w:val="00087902"/>
    <w:rsid w:val="00090011"/>
    <w:rsid w:val="000909DF"/>
    <w:rsid w:val="00091212"/>
    <w:rsid w:val="000956EC"/>
    <w:rsid w:val="000958C5"/>
    <w:rsid w:val="000960D1"/>
    <w:rsid w:val="0009642C"/>
    <w:rsid w:val="00096F9A"/>
    <w:rsid w:val="000A0A4E"/>
    <w:rsid w:val="000A1D2B"/>
    <w:rsid w:val="000A2050"/>
    <w:rsid w:val="000A2B26"/>
    <w:rsid w:val="000A2EC7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419E"/>
    <w:rsid w:val="000C4504"/>
    <w:rsid w:val="000C62A3"/>
    <w:rsid w:val="000C67EE"/>
    <w:rsid w:val="000C6B46"/>
    <w:rsid w:val="000C78EE"/>
    <w:rsid w:val="000C7AC0"/>
    <w:rsid w:val="000D0791"/>
    <w:rsid w:val="000D0F11"/>
    <w:rsid w:val="000D1307"/>
    <w:rsid w:val="000D1A92"/>
    <w:rsid w:val="000D5286"/>
    <w:rsid w:val="000D5D03"/>
    <w:rsid w:val="000D67A3"/>
    <w:rsid w:val="000D71A3"/>
    <w:rsid w:val="000E0F3A"/>
    <w:rsid w:val="000E1822"/>
    <w:rsid w:val="000E1CAA"/>
    <w:rsid w:val="000E3C15"/>
    <w:rsid w:val="000E43DA"/>
    <w:rsid w:val="000E666D"/>
    <w:rsid w:val="000E6824"/>
    <w:rsid w:val="000E788F"/>
    <w:rsid w:val="000F04C2"/>
    <w:rsid w:val="000F160E"/>
    <w:rsid w:val="000F3022"/>
    <w:rsid w:val="000F38C0"/>
    <w:rsid w:val="000F45E7"/>
    <w:rsid w:val="000F536D"/>
    <w:rsid w:val="000F53A1"/>
    <w:rsid w:val="000F5FC4"/>
    <w:rsid w:val="000F6B2B"/>
    <w:rsid w:val="00100D41"/>
    <w:rsid w:val="00100D9F"/>
    <w:rsid w:val="001012A0"/>
    <w:rsid w:val="00101343"/>
    <w:rsid w:val="00101DB4"/>
    <w:rsid w:val="001031C9"/>
    <w:rsid w:val="00103223"/>
    <w:rsid w:val="00103E0D"/>
    <w:rsid w:val="001047A4"/>
    <w:rsid w:val="0010569F"/>
    <w:rsid w:val="00105D3E"/>
    <w:rsid w:val="00106B58"/>
    <w:rsid w:val="00107292"/>
    <w:rsid w:val="00110E5E"/>
    <w:rsid w:val="0011102B"/>
    <w:rsid w:val="001124E4"/>
    <w:rsid w:val="00114164"/>
    <w:rsid w:val="00115C13"/>
    <w:rsid w:val="0011610A"/>
    <w:rsid w:val="00116A1E"/>
    <w:rsid w:val="00117252"/>
    <w:rsid w:val="00122BCC"/>
    <w:rsid w:val="00122CBE"/>
    <w:rsid w:val="00123524"/>
    <w:rsid w:val="00123796"/>
    <w:rsid w:val="00124285"/>
    <w:rsid w:val="00124481"/>
    <w:rsid w:val="0012478B"/>
    <w:rsid w:val="001249DB"/>
    <w:rsid w:val="00124ED6"/>
    <w:rsid w:val="00125029"/>
    <w:rsid w:val="0012556D"/>
    <w:rsid w:val="00125D93"/>
    <w:rsid w:val="0012628C"/>
    <w:rsid w:val="001265E7"/>
    <w:rsid w:val="00126F9E"/>
    <w:rsid w:val="001273E2"/>
    <w:rsid w:val="00130AB7"/>
    <w:rsid w:val="00131348"/>
    <w:rsid w:val="0013169E"/>
    <w:rsid w:val="001316F6"/>
    <w:rsid w:val="001316F7"/>
    <w:rsid w:val="00133A48"/>
    <w:rsid w:val="00133BDE"/>
    <w:rsid w:val="00133C36"/>
    <w:rsid w:val="00133F46"/>
    <w:rsid w:val="00134144"/>
    <w:rsid w:val="001343C7"/>
    <w:rsid w:val="00134B70"/>
    <w:rsid w:val="001354F7"/>
    <w:rsid w:val="0013688A"/>
    <w:rsid w:val="0013741B"/>
    <w:rsid w:val="0013753A"/>
    <w:rsid w:val="001379F7"/>
    <w:rsid w:val="00137DA4"/>
    <w:rsid w:val="00141F50"/>
    <w:rsid w:val="00142BBA"/>
    <w:rsid w:val="001453A0"/>
    <w:rsid w:val="00146379"/>
    <w:rsid w:val="0015030D"/>
    <w:rsid w:val="00150D03"/>
    <w:rsid w:val="00151040"/>
    <w:rsid w:val="00151A75"/>
    <w:rsid w:val="0015242C"/>
    <w:rsid w:val="00152C95"/>
    <w:rsid w:val="00153794"/>
    <w:rsid w:val="00153E25"/>
    <w:rsid w:val="00154AF0"/>
    <w:rsid w:val="00154AF2"/>
    <w:rsid w:val="00155551"/>
    <w:rsid w:val="001574B1"/>
    <w:rsid w:val="00161B99"/>
    <w:rsid w:val="00162951"/>
    <w:rsid w:val="00164211"/>
    <w:rsid w:val="00164C2B"/>
    <w:rsid w:val="0016547E"/>
    <w:rsid w:val="00170FF0"/>
    <w:rsid w:val="00172369"/>
    <w:rsid w:val="00173DC4"/>
    <w:rsid w:val="00175519"/>
    <w:rsid w:val="001756BB"/>
    <w:rsid w:val="001762BE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A0B"/>
    <w:rsid w:val="00190777"/>
    <w:rsid w:val="00190CE2"/>
    <w:rsid w:val="00191109"/>
    <w:rsid w:val="00191929"/>
    <w:rsid w:val="00191F21"/>
    <w:rsid w:val="0019299B"/>
    <w:rsid w:val="00194A0F"/>
    <w:rsid w:val="00194FE5"/>
    <w:rsid w:val="0019562D"/>
    <w:rsid w:val="00196155"/>
    <w:rsid w:val="00197A11"/>
    <w:rsid w:val="00197C50"/>
    <w:rsid w:val="001A3603"/>
    <w:rsid w:val="001A3F26"/>
    <w:rsid w:val="001A3FF5"/>
    <w:rsid w:val="001A4383"/>
    <w:rsid w:val="001A52E0"/>
    <w:rsid w:val="001A5D44"/>
    <w:rsid w:val="001A6CAC"/>
    <w:rsid w:val="001A7031"/>
    <w:rsid w:val="001A76B3"/>
    <w:rsid w:val="001B05B4"/>
    <w:rsid w:val="001B1562"/>
    <w:rsid w:val="001B1B67"/>
    <w:rsid w:val="001B32E6"/>
    <w:rsid w:val="001B4B1A"/>
    <w:rsid w:val="001B519B"/>
    <w:rsid w:val="001B53BF"/>
    <w:rsid w:val="001B61F8"/>
    <w:rsid w:val="001B730C"/>
    <w:rsid w:val="001C0786"/>
    <w:rsid w:val="001C09DC"/>
    <w:rsid w:val="001C1663"/>
    <w:rsid w:val="001C307A"/>
    <w:rsid w:val="001C36E6"/>
    <w:rsid w:val="001C391F"/>
    <w:rsid w:val="001C47CB"/>
    <w:rsid w:val="001C6112"/>
    <w:rsid w:val="001D08CA"/>
    <w:rsid w:val="001D0E40"/>
    <w:rsid w:val="001D1DCD"/>
    <w:rsid w:val="001D21D7"/>
    <w:rsid w:val="001D31C2"/>
    <w:rsid w:val="001D354E"/>
    <w:rsid w:val="001D45FB"/>
    <w:rsid w:val="001D58AB"/>
    <w:rsid w:val="001D6892"/>
    <w:rsid w:val="001D7E49"/>
    <w:rsid w:val="001E0418"/>
    <w:rsid w:val="001E2893"/>
    <w:rsid w:val="001E2FE1"/>
    <w:rsid w:val="001E328C"/>
    <w:rsid w:val="001E4426"/>
    <w:rsid w:val="001E54FE"/>
    <w:rsid w:val="001E5C41"/>
    <w:rsid w:val="001E75C3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8B8"/>
    <w:rsid w:val="00200FD8"/>
    <w:rsid w:val="00201B8F"/>
    <w:rsid w:val="00202024"/>
    <w:rsid w:val="00202807"/>
    <w:rsid w:val="00202921"/>
    <w:rsid w:val="00204115"/>
    <w:rsid w:val="00205C67"/>
    <w:rsid w:val="00205D9B"/>
    <w:rsid w:val="00205FFF"/>
    <w:rsid w:val="0020645C"/>
    <w:rsid w:val="00206755"/>
    <w:rsid w:val="00206B93"/>
    <w:rsid w:val="00206DF8"/>
    <w:rsid w:val="00207EB3"/>
    <w:rsid w:val="00210D77"/>
    <w:rsid w:val="00211810"/>
    <w:rsid w:val="00211A9C"/>
    <w:rsid w:val="00215909"/>
    <w:rsid w:val="00216B22"/>
    <w:rsid w:val="00216DE9"/>
    <w:rsid w:val="00221227"/>
    <w:rsid w:val="00221686"/>
    <w:rsid w:val="002216AB"/>
    <w:rsid w:val="00221855"/>
    <w:rsid w:val="00222AB2"/>
    <w:rsid w:val="0022456D"/>
    <w:rsid w:val="002247B2"/>
    <w:rsid w:val="00224A5A"/>
    <w:rsid w:val="0022708E"/>
    <w:rsid w:val="002302D8"/>
    <w:rsid w:val="00231720"/>
    <w:rsid w:val="00231E69"/>
    <w:rsid w:val="002324CB"/>
    <w:rsid w:val="002326A6"/>
    <w:rsid w:val="00232E65"/>
    <w:rsid w:val="0023316C"/>
    <w:rsid w:val="0023328C"/>
    <w:rsid w:val="0023365D"/>
    <w:rsid w:val="00235087"/>
    <w:rsid w:val="002353C4"/>
    <w:rsid w:val="00236D19"/>
    <w:rsid w:val="002406A9"/>
    <w:rsid w:val="00242EE1"/>
    <w:rsid w:val="00242FE7"/>
    <w:rsid w:val="002437E1"/>
    <w:rsid w:val="00243893"/>
    <w:rsid w:val="00244478"/>
    <w:rsid w:val="00244ADC"/>
    <w:rsid w:val="00245892"/>
    <w:rsid w:val="00245E0B"/>
    <w:rsid w:val="002462EA"/>
    <w:rsid w:val="002464C0"/>
    <w:rsid w:val="00247C46"/>
    <w:rsid w:val="00250DE3"/>
    <w:rsid w:val="002510F1"/>
    <w:rsid w:val="00251D18"/>
    <w:rsid w:val="0025296A"/>
    <w:rsid w:val="00253067"/>
    <w:rsid w:val="00254A7F"/>
    <w:rsid w:val="00254AF6"/>
    <w:rsid w:val="00254FB7"/>
    <w:rsid w:val="002600B7"/>
    <w:rsid w:val="00260FC6"/>
    <w:rsid w:val="00261514"/>
    <w:rsid w:val="00261CA4"/>
    <w:rsid w:val="002620F3"/>
    <w:rsid w:val="00263378"/>
    <w:rsid w:val="00265303"/>
    <w:rsid w:val="00266704"/>
    <w:rsid w:val="0026680A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80A8D"/>
    <w:rsid w:val="00281DEF"/>
    <w:rsid w:val="002822C7"/>
    <w:rsid w:val="002825E6"/>
    <w:rsid w:val="0028361E"/>
    <w:rsid w:val="00285BB0"/>
    <w:rsid w:val="00285DB2"/>
    <w:rsid w:val="0028746E"/>
    <w:rsid w:val="00292BC5"/>
    <w:rsid w:val="00295878"/>
    <w:rsid w:val="00295F72"/>
    <w:rsid w:val="00296098"/>
    <w:rsid w:val="0029653F"/>
    <w:rsid w:val="00296FEB"/>
    <w:rsid w:val="00296FF2"/>
    <w:rsid w:val="002A00B9"/>
    <w:rsid w:val="002A0A84"/>
    <w:rsid w:val="002A1DD3"/>
    <w:rsid w:val="002A215D"/>
    <w:rsid w:val="002A2686"/>
    <w:rsid w:val="002A28FA"/>
    <w:rsid w:val="002A2F02"/>
    <w:rsid w:val="002A3C33"/>
    <w:rsid w:val="002A49B0"/>
    <w:rsid w:val="002A591A"/>
    <w:rsid w:val="002A647E"/>
    <w:rsid w:val="002A691D"/>
    <w:rsid w:val="002A6AC8"/>
    <w:rsid w:val="002B0B1B"/>
    <w:rsid w:val="002B1EAD"/>
    <w:rsid w:val="002B31C7"/>
    <w:rsid w:val="002B346D"/>
    <w:rsid w:val="002B47B8"/>
    <w:rsid w:val="002B4B01"/>
    <w:rsid w:val="002B6287"/>
    <w:rsid w:val="002B7656"/>
    <w:rsid w:val="002C02BA"/>
    <w:rsid w:val="002C103A"/>
    <w:rsid w:val="002C1726"/>
    <w:rsid w:val="002C1A44"/>
    <w:rsid w:val="002C2236"/>
    <w:rsid w:val="002C328C"/>
    <w:rsid w:val="002C3B74"/>
    <w:rsid w:val="002C3D6A"/>
    <w:rsid w:val="002C74EC"/>
    <w:rsid w:val="002D150A"/>
    <w:rsid w:val="002D1FA2"/>
    <w:rsid w:val="002D25EC"/>
    <w:rsid w:val="002D26AC"/>
    <w:rsid w:val="002D389A"/>
    <w:rsid w:val="002D3C2A"/>
    <w:rsid w:val="002D71D1"/>
    <w:rsid w:val="002D77EA"/>
    <w:rsid w:val="002D7A31"/>
    <w:rsid w:val="002E2338"/>
    <w:rsid w:val="002E2622"/>
    <w:rsid w:val="002E40D9"/>
    <w:rsid w:val="002E4688"/>
    <w:rsid w:val="002E4B3B"/>
    <w:rsid w:val="002E4FBE"/>
    <w:rsid w:val="002E5C3A"/>
    <w:rsid w:val="002E5D4E"/>
    <w:rsid w:val="002E5DE7"/>
    <w:rsid w:val="002E6594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11D1"/>
    <w:rsid w:val="00301FF7"/>
    <w:rsid w:val="00302023"/>
    <w:rsid w:val="003020E5"/>
    <w:rsid w:val="00303FFD"/>
    <w:rsid w:val="003048F8"/>
    <w:rsid w:val="0030501E"/>
    <w:rsid w:val="00305E1B"/>
    <w:rsid w:val="00306FD5"/>
    <w:rsid w:val="00307DC4"/>
    <w:rsid w:val="003100A1"/>
    <w:rsid w:val="003102C0"/>
    <w:rsid w:val="00312FB1"/>
    <w:rsid w:val="00313572"/>
    <w:rsid w:val="003140C7"/>
    <w:rsid w:val="00314A55"/>
    <w:rsid w:val="00315664"/>
    <w:rsid w:val="003171F8"/>
    <w:rsid w:val="00317D17"/>
    <w:rsid w:val="00320B20"/>
    <w:rsid w:val="00320EC4"/>
    <w:rsid w:val="0032215C"/>
    <w:rsid w:val="00322880"/>
    <w:rsid w:val="003242B7"/>
    <w:rsid w:val="003250FA"/>
    <w:rsid w:val="00325E99"/>
    <w:rsid w:val="00326A9D"/>
    <w:rsid w:val="003275FD"/>
    <w:rsid w:val="00327D76"/>
    <w:rsid w:val="00330B87"/>
    <w:rsid w:val="00330E14"/>
    <w:rsid w:val="003320D6"/>
    <w:rsid w:val="003322DF"/>
    <w:rsid w:val="00333A9B"/>
    <w:rsid w:val="003342EB"/>
    <w:rsid w:val="003349FF"/>
    <w:rsid w:val="003401C0"/>
    <w:rsid w:val="00341623"/>
    <w:rsid w:val="003426A3"/>
    <w:rsid w:val="00342F53"/>
    <w:rsid w:val="00343584"/>
    <w:rsid w:val="003443AE"/>
    <w:rsid w:val="00344E08"/>
    <w:rsid w:val="00345E95"/>
    <w:rsid w:val="00347BBA"/>
    <w:rsid w:val="00347E9B"/>
    <w:rsid w:val="0035042E"/>
    <w:rsid w:val="0035050B"/>
    <w:rsid w:val="003506F5"/>
    <w:rsid w:val="0035361A"/>
    <w:rsid w:val="003536F3"/>
    <w:rsid w:val="00353F44"/>
    <w:rsid w:val="00354198"/>
    <w:rsid w:val="00355224"/>
    <w:rsid w:val="00355629"/>
    <w:rsid w:val="00356355"/>
    <w:rsid w:val="0035678C"/>
    <w:rsid w:val="00357610"/>
    <w:rsid w:val="00357D71"/>
    <w:rsid w:val="003610A7"/>
    <w:rsid w:val="003613F5"/>
    <w:rsid w:val="00361A73"/>
    <w:rsid w:val="00362B3E"/>
    <w:rsid w:val="00365293"/>
    <w:rsid w:val="00367A29"/>
    <w:rsid w:val="00367E60"/>
    <w:rsid w:val="00370BFE"/>
    <w:rsid w:val="0037111D"/>
    <w:rsid w:val="003718AC"/>
    <w:rsid w:val="00372207"/>
    <w:rsid w:val="00374946"/>
    <w:rsid w:val="003753C1"/>
    <w:rsid w:val="00376460"/>
    <w:rsid w:val="00376FE3"/>
    <w:rsid w:val="0037702A"/>
    <w:rsid w:val="0038025B"/>
    <w:rsid w:val="0038109B"/>
    <w:rsid w:val="003829A4"/>
    <w:rsid w:val="00383174"/>
    <w:rsid w:val="00383E9E"/>
    <w:rsid w:val="00384D1C"/>
    <w:rsid w:val="00384DB9"/>
    <w:rsid w:val="003862EF"/>
    <w:rsid w:val="0038676F"/>
    <w:rsid w:val="003871DC"/>
    <w:rsid w:val="00390290"/>
    <w:rsid w:val="00393894"/>
    <w:rsid w:val="00393A10"/>
    <w:rsid w:val="00394C01"/>
    <w:rsid w:val="00395566"/>
    <w:rsid w:val="00396058"/>
    <w:rsid w:val="003964CB"/>
    <w:rsid w:val="003976B3"/>
    <w:rsid w:val="003A0A94"/>
    <w:rsid w:val="003A0EB6"/>
    <w:rsid w:val="003A15D9"/>
    <w:rsid w:val="003A16D6"/>
    <w:rsid w:val="003A2098"/>
    <w:rsid w:val="003A2A7D"/>
    <w:rsid w:val="003A3571"/>
    <w:rsid w:val="003A38B3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3AE6"/>
    <w:rsid w:val="003B73FC"/>
    <w:rsid w:val="003B7D4E"/>
    <w:rsid w:val="003C02F3"/>
    <w:rsid w:val="003C21AF"/>
    <w:rsid w:val="003C2BA7"/>
    <w:rsid w:val="003C419E"/>
    <w:rsid w:val="003C4256"/>
    <w:rsid w:val="003C543A"/>
    <w:rsid w:val="003C64D8"/>
    <w:rsid w:val="003C6648"/>
    <w:rsid w:val="003C6DEA"/>
    <w:rsid w:val="003C7F37"/>
    <w:rsid w:val="003D1E62"/>
    <w:rsid w:val="003D4035"/>
    <w:rsid w:val="003D4C3C"/>
    <w:rsid w:val="003D53CA"/>
    <w:rsid w:val="003D5D63"/>
    <w:rsid w:val="003D6B20"/>
    <w:rsid w:val="003E1B24"/>
    <w:rsid w:val="003E4476"/>
    <w:rsid w:val="003E5B85"/>
    <w:rsid w:val="003E5E86"/>
    <w:rsid w:val="003E5F56"/>
    <w:rsid w:val="003E5FEC"/>
    <w:rsid w:val="003E65CE"/>
    <w:rsid w:val="003E6A78"/>
    <w:rsid w:val="003E711F"/>
    <w:rsid w:val="003F0674"/>
    <w:rsid w:val="003F1281"/>
    <w:rsid w:val="003F2B87"/>
    <w:rsid w:val="003F6469"/>
    <w:rsid w:val="003F7ADE"/>
    <w:rsid w:val="00400478"/>
    <w:rsid w:val="00403C85"/>
    <w:rsid w:val="00404CEA"/>
    <w:rsid w:val="004065AD"/>
    <w:rsid w:val="00406638"/>
    <w:rsid w:val="00406920"/>
    <w:rsid w:val="004074B8"/>
    <w:rsid w:val="0041059E"/>
    <w:rsid w:val="00411F65"/>
    <w:rsid w:val="0041263D"/>
    <w:rsid w:val="004126BF"/>
    <w:rsid w:val="00412E50"/>
    <w:rsid w:val="0041453A"/>
    <w:rsid w:val="00414612"/>
    <w:rsid w:val="004158BB"/>
    <w:rsid w:val="00415C1B"/>
    <w:rsid w:val="00415FEE"/>
    <w:rsid w:val="00416AF9"/>
    <w:rsid w:val="00420BC6"/>
    <w:rsid w:val="0042189F"/>
    <w:rsid w:val="00421D01"/>
    <w:rsid w:val="004220CB"/>
    <w:rsid w:val="00422B5C"/>
    <w:rsid w:val="00423EE0"/>
    <w:rsid w:val="00425431"/>
    <w:rsid w:val="0042697B"/>
    <w:rsid w:val="0042757E"/>
    <w:rsid w:val="004300D1"/>
    <w:rsid w:val="004312AF"/>
    <w:rsid w:val="004329E5"/>
    <w:rsid w:val="00433E63"/>
    <w:rsid w:val="00434AF8"/>
    <w:rsid w:val="00436766"/>
    <w:rsid w:val="00436939"/>
    <w:rsid w:val="00436BCA"/>
    <w:rsid w:val="00436C73"/>
    <w:rsid w:val="00440A14"/>
    <w:rsid w:val="00440AF5"/>
    <w:rsid w:val="00441A49"/>
    <w:rsid w:val="004438C6"/>
    <w:rsid w:val="00445721"/>
    <w:rsid w:val="0044641C"/>
    <w:rsid w:val="0045327A"/>
    <w:rsid w:val="004539BE"/>
    <w:rsid w:val="00454AEF"/>
    <w:rsid w:val="00455AA2"/>
    <w:rsid w:val="00455E17"/>
    <w:rsid w:val="00456C10"/>
    <w:rsid w:val="004573B9"/>
    <w:rsid w:val="00457A0D"/>
    <w:rsid w:val="00457F09"/>
    <w:rsid w:val="00460813"/>
    <w:rsid w:val="00461E4C"/>
    <w:rsid w:val="00462715"/>
    <w:rsid w:val="00464CD5"/>
    <w:rsid w:val="004654F6"/>
    <w:rsid w:val="00465760"/>
    <w:rsid w:val="00466002"/>
    <w:rsid w:val="0046615E"/>
    <w:rsid w:val="004662B4"/>
    <w:rsid w:val="00466958"/>
    <w:rsid w:val="004715A1"/>
    <w:rsid w:val="004735C5"/>
    <w:rsid w:val="004744B1"/>
    <w:rsid w:val="00474575"/>
    <w:rsid w:val="00477A6E"/>
    <w:rsid w:val="004805C9"/>
    <w:rsid w:val="00481350"/>
    <w:rsid w:val="004819BB"/>
    <w:rsid w:val="00482238"/>
    <w:rsid w:val="00482242"/>
    <w:rsid w:val="0048285B"/>
    <w:rsid w:val="00483DAB"/>
    <w:rsid w:val="00484B7E"/>
    <w:rsid w:val="00485614"/>
    <w:rsid w:val="00485748"/>
    <w:rsid w:val="00485E71"/>
    <w:rsid w:val="00486557"/>
    <w:rsid w:val="00487069"/>
    <w:rsid w:val="00491D05"/>
    <w:rsid w:val="0049228C"/>
    <w:rsid w:val="00492EDF"/>
    <w:rsid w:val="00493233"/>
    <w:rsid w:val="00494783"/>
    <w:rsid w:val="004969B2"/>
    <w:rsid w:val="00497A3B"/>
    <w:rsid w:val="004A1C45"/>
    <w:rsid w:val="004A327A"/>
    <w:rsid w:val="004A37D2"/>
    <w:rsid w:val="004A40FD"/>
    <w:rsid w:val="004A70B8"/>
    <w:rsid w:val="004A7A4C"/>
    <w:rsid w:val="004B1177"/>
    <w:rsid w:val="004B1A47"/>
    <w:rsid w:val="004B2EA3"/>
    <w:rsid w:val="004B3952"/>
    <w:rsid w:val="004B3F4E"/>
    <w:rsid w:val="004B415D"/>
    <w:rsid w:val="004B449D"/>
    <w:rsid w:val="004B533E"/>
    <w:rsid w:val="004B79D9"/>
    <w:rsid w:val="004C010D"/>
    <w:rsid w:val="004C0152"/>
    <w:rsid w:val="004C0E34"/>
    <w:rsid w:val="004C13F4"/>
    <w:rsid w:val="004C2125"/>
    <w:rsid w:val="004C3B2A"/>
    <w:rsid w:val="004C4460"/>
    <w:rsid w:val="004C4487"/>
    <w:rsid w:val="004C4AD4"/>
    <w:rsid w:val="004C50AF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593A"/>
    <w:rsid w:val="004D607D"/>
    <w:rsid w:val="004D74B6"/>
    <w:rsid w:val="004E1206"/>
    <w:rsid w:val="004E1D6D"/>
    <w:rsid w:val="004E1E47"/>
    <w:rsid w:val="004E4034"/>
    <w:rsid w:val="004E49E7"/>
    <w:rsid w:val="004E7099"/>
    <w:rsid w:val="004E7820"/>
    <w:rsid w:val="004F0982"/>
    <w:rsid w:val="004F1F2E"/>
    <w:rsid w:val="004F2EB0"/>
    <w:rsid w:val="004F3274"/>
    <w:rsid w:val="004F460D"/>
    <w:rsid w:val="004F5DFD"/>
    <w:rsid w:val="004F70F5"/>
    <w:rsid w:val="004F73CB"/>
    <w:rsid w:val="0050052F"/>
    <w:rsid w:val="005006AC"/>
    <w:rsid w:val="00503A1D"/>
    <w:rsid w:val="00503DC7"/>
    <w:rsid w:val="0050487C"/>
    <w:rsid w:val="0050524C"/>
    <w:rsid w:val="005057CC"/>
    <w:rsid w:val="00505F50"/>
    <w:rsid w:val="005071B0"/>
    <w:rsid w:val="00510337"/>
    <w:rsid w:val="005109C6"/>
    <w:rsid w:val="00510A05"/>
    <w:rsid w:val="00510D50"/>
    <w:rsid w:val="005118F1"/>
    <w:rsid w:val="00511B31"/>
    <w:rsid w:val="00512A45"/>
    <w:rsid w:val="00515C1C"/>
    <w:rsid w:val="005163C4"/>
    <w:rsid w:val="00516D25"/>
    <w:rsid w:val="00516FE6"/>
    <w:rsid w:val="00517E89"/>
    <w:rsid w:val="00521EAD"/>
    <w:rsid w:val="005235FD"/>
    <w:rsid w:val="00524D57"/>
    <w:rsid w:val="0052680D"/>
    <w:rsid w:val="005272E9"/>
    <w:rsid w:val="00527620"/>
    <w:rsid w:val="00527F84"/>
    <w:rsid w:val="00527FBF"/>
    <w:rsid w:val="00530A33"/>
    <w:rsid w:val="00530A39"/>
    <w:rsid w:val="00531109"/>
    <w:rsid w:val="00532195"/>
    <w:rsid w:val="005332AB"/>
    <w:rsid w:val="00533879"/>
    <w:rsid w:val="00533FD5"/>
    <w:rsid w:val="00537041"/>
    <w:rsid w:val="005410BE"/>
    <w:rsid w:val="005411C7"/>
    <w:rsid w:val="0054128C"/>
    <w:rsid w:val="005414BF"/>
    <w:rsid w:val="00541CA0"/>
    <w:rsid w:val="00541F43"/>
    <w:rsid w:val="00542766"/>
    <w:rsid w:val="00542B34"/>
    <w:rsid w:val="00542B6B"/>
    <w:rsid w:val="00542BBE"/>
    <w:rsid w:val="00542CAC"/>
    <w:rsid w:val="00542CDD"/>
    <w:rsid w:val="0054511D"/>
    <w:rsid w:val="00545C3B"/>
    <w:rsid w:val="00545E86"/>
    <w:rsid w:val="0054777D"/>
    <w:rsid w:val="00551486"/>
    <w:rsid w:val="005515EF"/>
    <w:rsid w:val="00551FC1"/>
    <w:rsid w:val="00552AD0"/>
    <w:rsid w:val="0055495B"/>
    <w:rsid w:val="005561E7"/>
    <w:rsid w:val="00556983"/>
    <w:rsid w:val="00556AFA"/>
    <w:rsid w:val="00557B96"/>
    <w:rsid w:val="00557FE8"/>
    <w:rsid w:val="005607DD"/>
    <w:rsid w:val="00561E03"/>
    <w:rsid w:val="0056264C"/>
    <w:rsid w:val="00564397"/>
    <w:rsid w:val="00564574"/>
    <w:rsid w:val="00565A0B"/>
    <w:rsid w:val="00566220"/>
    <w:rsid w:val="00566855"/>
    <w:rsid w:val="00566FA8"/>
    <w:rsid w:val="00567425"/>
    <w:rsid w:val="00570AAA"/>
    <w:rsid w:val="00570D20"/>
    <w:rsid w:val="00571142"/>
    <w:rsid w:val="00574BC3"/>
    <w:rsid w:val="005752EA"/>
    <w:rsid w:val="00575EE2"/>
    <w:rsid w:val="00575F0F"/>
    <w:rsid w:val="00576A03"/>
    <w:rsid w:val="00581DA1"/>
    <w:rsid w:val="00582B4C"/>
    <w:rsid w:val="00582C03"/>
    <w:rsid w:val="005853FD"/>
    <w:rsid w:val="0058568F"/>
    <w:rsid w:val="00590D64"/>
    <w:rsid w:val="00593DD0"/>
    <w:rsid w:val="00594DE9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194F"/>
    <w:rsid w:val="005A3E30"/>
    <w:rsid w:val="005A407D"/>
    <w:rsid w:val="005A4820"/>
    <w:rsid w:val="005A4D19"/>
    <w:rsid w:val="005A5851"/>
    <w:rsid w:val="005A6A64"/>
    <w:rsid w:val="005A6AF5"/>
    <w:rsid w:val="005A6E92"/>
    <w:rsid w:val="005B0259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4F5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D170B"/>
    <w:rsid w:val="005D1811"/>
    <w:rsid w:val="005D18D6"/>
    <w:rsid w:val="005D1C15"/>
    <w:rsid w:val="005D2AFB"/>
    <w:rsid w:val="005D3EAB"/>
    <w:rsid w:val="005D5B63"/>
    <w:rsid w:val="005D68A4"/>
    <w:rsid w:val="005E0EAB"/>
    <w:rsid w:val="005E1B4E"/>
    <w:rsid w:val="005E1C18"/>
    <w:rsid w:val="005E3104"/>
    <w:rsid w:val="005E313B"/>
    <w:rsid w:val="005E3D42"/>
    <w:rsid w:val="005E49BE"/>
    <w:rsid w:val="005E4C70"/>
    <w:rsid w:val="005E4D0C"/>
    <w:rsid w:val="005E4DC6"/>
    <w:rsid w:val="005E58B3"/>
    <w:rsid w:val="005E7500"/>
    <w:rsid w:val="005F0068"/>
    <w:rsid w:val="005F13F0"/>
    <w:rsid w:val="005F1F84"/>
    <w:rsid w:val="005F2A9B"/>
    <w:rsid w:val="005F2D2D"/>
    <w:rsid w:val="005F3814"/>
    <w:rsid w:val="005F4879"/>
    <w:rsid w:val="005F527A"/>
    <w:rsid w:val="005F55F4"/>
    <w:rsid w:val="005F5940"/>
    <w:rsid w:val="005F655D"/>
    <w:rsid w:val="005F6BE0"/>
    <w:rsid w:val="005F71BE"/>
    <w:rsid w:val="005F7A85"/>
    <w:rsid w:val="006001C3"/>
    <w:rsid w:val="00600C76"/>
    <w:rsid w:val="00601844"/>
    <w:rsid w:val="00601FA6"/>
    <w:rsid w:val="00602E0D"/>
    <w:rsid w:val="0060486C"/>
    <w:rsid w:val="00604DB0"/>
    <w:rsid w:val="00605227"/>
    <w:rsid w:val="00607866"/>
    <w:rsid w:val="00607F2C"/>
    <w:rsid w:val="00607F79"/>
    <w:rsid w:val="0061027E"/>
    <w:rsid w:val="00610885"/>
    <w:rsid w:val="00610A55"/>
    <w:rsid w:val="00610ABE"/>
    <w:rsid w:val="006117D1"/>
    <w:rsid w:val="00612419"/>
    <w:rsid w:val="006137B4"/>
    <w:rsid w:val="0061428D"/>
    <w:rsid w:val="006157C2"/>
    <w:rsid w:val="006165AE"/>
    <w:rsid w:val="00617057"/>
    <w:rsid w:val="00617BA9"/>
    <w:rsid w:val="006211A5"/>
    <w:rsid w:val="00624FB4"/>
    <w:rsid w:val="006257B8"/>
    <w:rsid w:val="00627ECF"/>
    <w:rsid w:val="00631229"/>
    <w:rsid w:val="00631982"/>
    <w:rsid w:val="006323D3"/>
    <w:rsid w:val="00632DE9"/>
    <w:rsid w:val="00633E07"/>
    <w:rsid w:val="00633E47"/>
    <w:rsid w:val="0063515B"/>
    <w:rsid w:val="006413C2"/>
    <w:rsid w:val="00641893"/>
    <w:rsid w:val="00641C50"/>
    <w:rsid w:val="0064301B"/>
    <w:rsid w:val="0064340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30C5"/>
    <w:rsid w:val="00653280"/>
    <w:rsid w:val="00653624"/>
    <w:rsid w:val="00653E9D"/>
    <w:rsid w:val="00653FBE"/>
    <w:rsid w:val="00654748"/>
    <w:rsid w:val="00655001"/>
    <w:rsid w:val="00655D19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3C59"/>
    <w:rsid w:val="0066415D"/>
    <w:rsid w:val="006642BF"/>
    <w:rsid w:val="0066668B"/>
    <w:rsid w:val="00670DA9"/>
    <w:rsid w:val="006716FC"/>
    <w:rsid w:val="006724D2"/>
    <w:rsid w:val="006738A2"/>
    <w:rsid w:val="0067452A"/>
    <w:rsid w:val="00675A6C"/>
    <w:rsid w:val="0067647D"/>
    <w:rsid w:val="00677185"/>
    <w:rsid w:val="00677206"/>
    <w:rsid w:val="0068084C"/>
    <w:rsid w:val="00680BC4"/>
    <w:rsid w:val="00682729"/>
    <w:rsid w:val="00684EC1"/>
    <w:rsid w:val="00684F6C"/>
    <w:rsid w:val="006854F4"/>
    <w:rsid w:val="006860C8"/>
    <w:rsid w:val="006861CF"/>
    <w:rsid w:val="006864C8"/>
    <w:rsid w:val="00687475"/>
    <w:rsid w:val="00687DC6"/>
    <w:rsid w:val="006900CF"/>
    <w:rsid w:val="00690807"/>
    <w:rsid w:val="00690F74"/>
    <w:rsid w:val="00692271"/>
    <w:rsid w:val="00693207"/>
    <w:rsid w:val="00693421"/>
    <w:rsid w:val="006947AE"/>
    <w:rsid w:val="00695216"/>
    <w:rsid w:val="00696340"/>
    <w:rsid w:val="00696B0E"/>
    <w:rsid w:val="00696D08"/>
    <w:rsid w:val="00697167"/>
    <w:rsid w:val="00697434"/>
    <w:rsid w:val="00697476"/>
    <w:rsid w:val="006978A9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A6F19"/>
    <w:rsid w:val="006A732E"/>
    <w:rsid w:val="006B105F"/>
    <w:rsid w:val="006B1323"/>
    <w:rsid w:val="006B2E07"/>
    <w:rsid w:val="006B3DD3"/>
    <w:rsid w:val="006B56E8"/>
    <w:rsid w:val="006B589F"/>
    <w:rsid w:val="006B5923"/>
    <w:rsid w:val="006B73A0"/>
    <w:rsid w:val="006B76B1"/>
    <w:rsid w:val="006B7739"/>
    <w:rsid w:val="006B797A"/>
    <w:rsid w:val="006B7B00"/>
    <w:rsid w:val="006C0E4D"/>
    <w:rsid w:val="006C289D"/>
    <w:rsid w:val="006C307B"/>
    <w:rsid w:val="006C46CE"/>
    <w:rsid w:val="006C5312"/>
    <w:rsid w:val="006C6562"/>
    <w:rsid w:val="006D04DD"/>
    <w:rsid w:val="006D0CEC"/>
    <w:rsid w:val="006D182D"/>
    <w:rsid w:val="006D2E30"/>
    <w:rsid w:val="006D352F"/>
    <w:rsid w:val="006D6A40"/>
    <w:rsid w:val="006D74B3"/>
    <w:rsid w:val="006D7BDE"/>
    <w:rsid w:val="006E3D49"/>
    <w:rsid w:val="006E4A04"/>
    <w:rsid w:val="006E5558"/>
    <w:rsid w:val="006E5AA6"/>
    <w:rsid w:val="006E7248"/>
    <w:rsid w:val="006E7BEB"/>
    <w:rsid w:val="006F0066"/>
    <w:rsid w:val="006F1CAF"/>
    <w:rsid w:val="006F21A0"/>
    <w:rsid w:val="006F2239"/>
    <w:rsid w:val="006F335F"/>
    <w:rsid w:val="006F39D7"/>
    <w:rsid w:val="006F3FA5"/>
    <w:rsid w:val="006F5023"/>
    <w:rsid w:val="006F633A"/>
    <w:rsid w:val="006F6695"/>
    <w:rsid w:val="007023DF"/>
    <w:rsid w:val="00703773"/>
    <w:rsid w:val="007043C5"/>
    <w:rsid w:val="007052EA"/>
    <w:rsid w:val="007068B3"/>
    <w:rsid w:val="00706B9A"/>
    <w:rsid w:val="00710B0A"/>
    <w:rsid w:val="00711852"/>
    <w:rsid w:val="00711C72"/>
    <w:rsid w:val="007120DB"/>
    <w:rsid w:val="007132C1"/>
    <w:rsid w:val="0071517B"/>
    <w:rsid w:val="007151F2"/>
    <w:rsid w:val="00717277"/>
    <w:rsid w:val="00717F94"/>
    <w:rsid w:val="00720895"/>
    <w:rsid w:val="007220B6"/>
    <w:rsid w:val="00722100"/>
    <w:rsid w:val="00722DD2"/>
    <w:rsid w:val="007238EC"/>
    <w:rsid w:val="00723B41"/>
    <w:rsid w:val="00724038"/>
    <w:rsid w:val="0072406B"/>
    <w:rsid w:val="0072441D"/>
    <w:rsid w:val="007248B7"/>
    <w:rsid w:val="00724BB9"/>
    <w:rsid w:val="007256EC"/>
    <w:rsid w:val="00725992"/>
    <w:rsid w:val="007259A6"/>
    <w:rsid w:val="00726A22"/>
    <w:rsid w:val="00726EA0"/>
    <w:rsid w:val="00727600"/>
    <w:rsid w:val="00730818"/>
    <w:rsid w:val="00731931"/>
    <w:rsid w:val="00732346"/>
    <w:rsid w:val="00732ECE"/>
    <w:rsid w:val="00733F98"/>
    <w:rsid w:val="007343C0"/>
    <w:rsid w:val="0073517E"/>
    <w:rsid w:val="007359ED"/>
    <w:rsid w:val="00737321"/>
    <w:rsid w:val="00737F04"/>
    <w:rsid w:val="00740E04"/>
    <w:rsid w:val="00741C4A"/>
    <w:rsid w:val="007429C3"/>
    <w:rsid w:val="00744822"/>
    <w:rsid w:val="00745F06"/>
    <w:rsid w:val="00745FC0"/>
    <w:rsid w:val="00747A74"/>
    <w:rsid w:val="00747D42"/>
    <w:rsid w:val="00750033"/>
    <w:rsid w:val="00751E97"/>
    <w:rsid w:val="007522DA"/>
    <w:rsid w:val="0075356D"/>
    <w:rsid w:val="007538AB"/>
    <w:rsid w:val="00753C2E"/>
    <w:rsid w:val="00756ACD"/>
    <w:rsid w:val="00756D6D"/>
    <w:rsid w:val="00756DD2"/>
    <w:rsid w:val="007571C9"/>
    <w:rsid w:val="00757346"/>
    <w:rsid w:val="007600C5"/>
    <w:rsid w:val="00760C9D"/>
    <w:rsid w:val="00760DD7"/>
    <w:rsid w:val="007612F5"/>
    <w:rsid w:val="0076443D"/>
    <w:rsid w:val="00764B34"/>
    <w:rsid w:val="00765FA8"/>
    <w:rsid w:val="00765FE7"/>
    <w:rsid w:val="00766177"/>
    <w:rsid w:val="00770092"/>
    <w:rsid w:val="0077010D"/>
    <w:rsid w:val="007723CA"/>
    <w:rsid w:val="00775188"/>
    <w:rsid w:val="007775E1"/>
    <w:rsid w:val="007801D1"/>
    <w:rsid w:val="0078061B"/>
    <w:rsid w:val="00780A5D"/>
    <w:rsid w:val="00782B51"/>
    <w:rsid w:val="00782CC7"/>
    <w:rsid w:val="00784455"/>
    <w:rsid w:val="00784A89"/>
    <w:rsid w:val="0078542C"/>
    <w:rsid w:val="00790E60"/>
    <w:rsid w:val="00792BD6"/>
    <w:rsid w:val="00792E51"/>
    <w:rsid w:val="00793E45"/>
    <w:rsid w:val="00793F27"/>
    <w:rsid w:val="0079701E"/>
    <w:rsid w:val="007A0D1C"/>
    <w:rsid w:val="007A230E"/>
    <w:rsid w:val="007A2B90"/>
    <w:rsid w:val="007A37F7"/>
    <w:rsid w:val="007A3A3A"/>
    <w:rsid w:val="007A5074"/>
    <w:rsid w:val="007A541D"/>
    <w:rsid w:val="007A5844"/>
    <w:rsid w:val="007A6661"/>
    <w:rsid w:val="007A72A3"/>
    <w:rsid w:val="007B035C"/>
    <w:rsid w:val="007B2D99"/>
    <w:rsid w:val="007B3800"/>
    <w:rsid w:val="007B41EC"/>
    <w:rsid w:val="007B4FC5"/>
    <w:rsid w:val="007B5CF8"/>
    <w:rsid w:val="007B68E4"/>
    <w:rsid w:val="007C0690"/>
    <w:rsid w:val="007C3776"/>
    <w:rsid w:val="007C3CFF"/>
    <w:rsid w:val="007C3FCD"/>
    <w:rsid w:val="007C65C6"/>
    <w:rsid w:val="007C737F"/>
    <w:rsid w:val="007D0CD6"/>
    <w:rsid w:val="007D3952"/>
    <w:rsid w:val="007D3F80"/>
    <w:rsid w:val="007D45E4"/>
    <w:rsid w:val="007D56F5"/>
    <w:rsid w:val="007D66D1"/>
    <w:rsid w:val="007D67AA"/>
    <w:rsid w:val="007D6DD5"/>
    <w:rsid w:val="007D73A5"/>
    <w:rsid w:val="007D767A"/>
    <w:rsid w:val="007E053B"/>
    <w:rsid w:val="007E15A4"/>
    <w:rsid w:val="007E2A47"/>
    <w:rsid w:val="007E3A13"/>
    <w:rsid w:val="007E3DF0"/>
    <w:rsid w:val="007E3F14"/>
    <w:rsid w:val="007E41D9"/>
    <w:rsid w:val="007E46CB"/>
    <w:rsid w:val="007E5A68"/>
    <w:rsid w:val="007E623E"/>
    <w:rsid w:val="007E6B73"/>
    <w:rsid w:val="007E7867"/>
    <w:rsid w:val="007F086C"/>
    <w:rsid w:val="007F0A8B"/>
    <w:rsid w:val="007F1BF9"/>
    <w:rsid w:val="007F3604"/>
    <w:rsid w:val="007F56CE"/>
    <w:rsid w:val="007F64ED"/>
    <w:rsid w:val="007F7437"/>
    <w:rsid w:val="00801096"/>
    <w:rsid w:val="00803618"/>
    <w:rsid w:val="00805F6C"/>
    <w:rsid w:val="00806326"/>
    <w:rsid w:val="0080686B"/>
    <w:rsid w:val="008101B1"/>
    <w:rsid w:val="00811ACB"/>
    <w:rsid w:val="008123BF"/>
    <w:rsid w:val="0081248A"/>
    <w:rsid w:val="00813255"/>
    <w:rsid w:val="008138B0"/>
    <w:rsid w:val="00813ED2"/>
    <w:rsid w:val="00814C5D"/>
    <w:rsid w:val="00816BC4"/>
    <w:rsid w:val="00817695"/>
    <w:rsid w:val="00820E0B"/>
    <w:rsid w:val="008211F7"/>
    <w:rsid w:val="00823383"/>
    <w:rsid w:val="00823BFB"/>
    <w:rsid w:val="0082534F"/>
    <w:rsid w:val="00826AA0"/>
    <w:rsid w:val="00827462"/>
    <w:rsid w:val="00827D09"/>
    <w:rsid w:val="00827EE3"/>
    <w:rsid w:val="00830D29"/>
    <w:rsid w:val="0083197F"/>
    <w:rsid w:val="00832FD0"/>
    <w:rsid w:val="00834714"/>
    <w:rsid w:val="008354A0"/>
    <w:rsid w:val="00835EDF"/>
    <w:rsid w:val="008361FC"/>
    <w:rsid w:val="00837A1C"/>
    <w:rsid w:val="00840364"/>
    <w:rsid w:val="00840973"/>
    <w:rsid w:val="00841D6C"/>
    <w:rsid w:val="008425EA"/>
    <w:rsid w:val="00842903"/>
    <w:rsid w:val="00843507"/>
    <w:rsid w:val="0084462C"/>
    <w:rsid w:val="00844891"/>
    <w:rsid w:val="00845E3A"/>
    <w:rsid w:val="00846A34"/>
    <w:rsid w:val="00846B3C"/>
    <w:rsid w:val="0085139B"/>
    <w:rsid w:val="008522C2"/>
    <w:rsid w:val="00852977"/>
    <w:rsid w:val="00853BF7"/>
    <w:rsid w:val="008540BE"/>
    <w:rsid w:val="00854262"/>
    <w:rsid w:val="00856793"/>
    <w:rsid w:val="0085688D"/>
    <w:rsid w:val="00856A3F"/>
    <w:rsid w:val="00860C64"/>
    <w:rsid w:val="00860D16"/>
    <w:rsid w:val="00860FE0"/>
    <w:rsid w:val="00861A9F"/>
    <w:rsid w:val="00861FA6"/>
    <w:rsid w:val="00862C85"/>
    <w:rsid w:val="0086367B"/>
    <w:rsid w:val="00863A71"/>
    <w:rsid w:val="00863CE6"/>
    <w:rsid w:val="008644A8"/>
    <w:rsid w:val="00866DFD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75888"/>
    <w:rsid w:val="0088001B"/>
    <w:rsid w:val="00880B56"/>
    <w:rsid w:val="0088108D"/>
    <w:rsid w:val="00882C6A"/>
    <w:rsid w:val="00884732"/>
    <w:rsid w:val="0088494A"/>
    <w:rsid w:val="00886597"/>
    <w:rsid w:val="0088774E"/>
    <w:rsid w:val="00890961"/>
    <w:rsid w:val="008933CF"/>
    <w:rsid w:val="00893A3E"/>
    <w:rsid w:val="00894C39"/>
    <w:rsid w:val="00895570"/>
    <w:rsid w:val="0089579D"/>
    <w:rsid w:val="008960DF"/>
    <w:rsid w:val="008963A9"/>
    <w:rsid w:val="008976EE"/>
    <w:rsid w:val="008A1C86"/>
    <w:rsid w:val="008A1EBC"/>
    <w:rsid w:val="008A3DDF"/>
    <w:rsid w:val="008A60CA"/>
    <w:rsid w:val="008A69A9"/>
    <w:rsid w:val="008A6A82"/>
    <w:rsid w:val="008B572F"/>
    <w:rsid w:val="008B5A1D"/>
    <w:rsid w:val="008B622A"/>
    <w:rsid w:val="008C01F7"/>
    <w:rsid w:val="008C033A"/>
    <w:rsid w:val="008C094E"/>
    <w:rsid w:val="008C12F4"/>
    <w:rsid w:val="008C2088"/>
    <w:rsid w:val="008C2150"/>
    <w:rsid w:val="008C24B7"/>
    <w:rsid w:val="008C32A4"/>
    <w:rsid w:val="008C4EA5"/>
    <w:rsid w:val="008C639E"/>
    <w:rsid w:val="008C7061"/>
    <w:rsid w:val="008D0A17"/>
    <w:rsid w:val="008D1CA1"/>
    <w:rsid w:val="008D1EC6"/>
    <w:rsid w:val="008D2036"/>
    <w:rsid w:val="008D2DBE"/>
    <w:rsid w:val="008D4050"/>
    <w:rsid w:val="008D42EE"/>
    <w:rsid w:val="008D479B"/>
    <w:rsid w:val="008D47B1"/>
    <w:rsid w:val="008D6A52"/>
    <w:rsid w:val="008D6CCD"/>
    <w:rsid w:val="008D6F84"/>
    <w:rsid w:val="008D7811"/>
    <w:rsid w:val="008E0D5F"/>
    <w:rsid w:val="008E0F30"/>
    <w:rsid w:val="008E1062"/>
    <w:rsid w:val="008E10A8"/>
    <w:rsid w:val="008E13E7"/>
    <w:rsid w:val="008E1437"/>
    <w:rsid w:val="008E1C81"/>
    <w:rsid w:val="008E2C3A"/>
    <w:rsid w:val="008E32D9"/>
    <w:rsid w:val="008E4F52"/>
    <w:rsid w:val="008E63A1"/>
    <w:rsid w:val="008E6C42"/>
    <w:rsid w:val="008E6F01"/>
    <w:rsid w:val="008F1259"/>
    <w:rsid w:val="008F256A"/>
    <w:rsid w:val="008F2F86"/>
    <w:rsid w:val="008F3579"/>
    <w:rsid w:val="0090114D"/>
    <w:rsid w:val="009018DB"/>
    <w:rsid w:val="00902350"/>
    <w:rsid w:val="0090319D"/>
    <w:rsid w:val="00903E18"/>
    <w:rsid w:val="009047C3"/>
    <w:rsid w:val="00904864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3286"/>
    <w:rsid w:val="009135F8"/>
    <w:rsid w:val="009137E8"/>
    <w:rsid w:val="009150F8"/>
    <w:rsid w:val="009166E1"/>
    <w:rsid w:val="00916712"/>
    <w:rsid w:val="00916746"/>
    <w:rsid w:val="009175DE"/>
    <w:rsid w:val="009206B3"/>
    <w:rsid w:val="00920947"/>
    <w:rsid w:val="009215F7"/>
    <w:rsid w:val="00921C85"/>
    <w:rsid w:val="00924904"/>
    <w:rsid w:val="00924D5A"/>
    <w:rsid w:val="00925207"/>
    <w:rsid w:val="009254AD"/>
    <w:rsid w:val="009254B9"/>
    <w:rsid w:val="00925CC7"/>
    <w:rsid w:val="0092721C"/>
    <w:rsid w:val="00932881"/>
    <w:rsid w:val="009329D1"/>
    <w:rsid w:val="00933216"/>
    <w:rsid w:val="009347A5"/>
    <w:rsid w:val="00934BF2"/>
    <w:rsid w:val="00934D24"/>
    <w:rsid w:val="00934F4C"/>
    <w:rsid w:val="00935882"/>
    <w:rsid w:val="00935AEB"/>
    <w:rsid w:val="00936033"/>
    <w:rsid w:val="009363BC"/>
    <w:rsid w:val="009373AB"/>
    <w:rsid w:val="0094020B"/>
    <w:rsid w:val="009409DA"/>
    <w:rsid w:val="00941BCD"/>
    <w:rsid w:val="00941E87"/>
    <w:rsid w:val="0094208D"/>
    <w:rsid w:val="009431C8"/>
    <w:rsid w:val="00943C2E"/>
    <w:rsid w:val="00945226"/>
    <w:rsid w:val="00946B22"/>
    <w:rsid w:val="00946D45"/>
    <w:rsid w:val="009474F5"/>
    <w:rsid w:val="009506C3"/>
    <w:rsid w:val="00950935"/>
    <w:rsid w:val="009515B7"/>
    <w:rsid w:val="00954EA7"/>
    <w:rsid w:val="009557CE"/>
    <w:rsid w:val="00955940"/>
    <w:rsid w:val="00956311"/>
    <w:rsid w:val="00956F92"/>
    <w:rsid w:val="00957030"/>
    <w:rsid w:val="009570CE"/>
    <w:rsid w:val="0095739C"/>
    <w:rsid w:val="009574C5"/>
    <w:rsid w:val="009615B2"/>
    <w:rsid w:val="0096283E"/>
    <w:rsid w:val="00963642"/>
    <w:rsid w:val="00964034"/>
    <w:rsid w:val="009645B8"/>
    <w:rsid w:val="00965237"/>
    <w:rsid w:val="0096568E"/>
    <w:rsid w:val="00965D3A"/>
    <w:rsid w:val="009663B1"/>
    <w:rsid w:val="00967AFF"/>
    <w:rsid w:val="00971194"/>
    <w:rsid w:val="009734C9"/>
    <w:rsid w:val="009739AF"/>
    <w:rsid w:val="00973D92"/>
    <w:rsid w:val="00973FEE"/>
    <w:rsid w:val="009747AC"/>
    <w:rsid w:val="009766F6"/>
    <w:rsid w:val="00976FF6"/>
    <w:rsid w:val="00977820"/>
    <w:rsid w:val="0098149A"/>
    <w:rsid w:val="009821AD"/>
    <w:rsid w:val="00982DE0"/>
    <w:rsid w:val="009842F9"/>
    <w:rsid w:val="00984532"/>
    <w:rsid w:val="00985AAB"/>
    <w:rsid w:val="00986EE3"/>
    <w:rsid w:val="00987562"/>
    <w:rsid w:val="00987D05"/>
    <w:rsid w:val="00992149"/>
    <w:rsid w:val="00993BED"/>
    <w:rsid w:val="00994902"/>
    <w:rsid w:val="00995922"/>
    <w:rsid w:val="00995D3C"/>
    <w:rsid w:val="009960D9"/>
    <w:rsid w:val="009964C9"/>
    <w:rsid w:val="009A0328"/>
    <w:rsid w:val="009A09FD"/>
    <w:rsid w:val="009A0D3A"/>
    <w:rsid w:val="009A11CA"/>
    <w:rsid w:val="009A135A"/>
    <w:rsid w:val="009A1FE5"/>
    <w:rsid w:val="009A3366"/>
    <w:rsid w:val="009A3ED2"/>
    <w:rsid w:val="009A5DFD"/>
    <w:rsid w:val="009A6419"/>
    <w:rsid w:val="009A7A09"/>
    <w:rsid w:val="009B3014"/>
    <w:rsid w:val="009B5851"/>
    <w:rsid w:val="009C093E"/>
    <w:rsid w:val="009C1766"/>
    <w:rsid w:val="009C2447"/>
    <w:rsid w:val="009C2CB6"/>
    <w:rsid w:val="009C4289"/>
    <w:rsid w:val="009C7291"/>
    <w:rsid w:val="009C76D1"/>
    <w:rsid w:val="009C7B31"/>
    <w:rsid w:val="009C7BA4"/>
    <w:rsid w:val="009D0770"/>
    <w:rsid w:val="009D0EBC"/>
    <w:rsid w:val="009D1A39"/>
    <w:rsid w:val="009D2483"/>
    <w:rsid w:val="009D29ED"/>
    <w:rsid w:val="009D347C"/>
    <w:rsid w:val="009D389E"/>
    <w:rsid w:val="009D42B6"/>
    <w:rsid w:val="009D4DD2"/>
    <w:rsid w:val="009D5DE7"/>
    <w:rsid w:val="009D670D"/>
    <w:rsid w:val="009D7D6E"/>
    <w:rsid w:val="009E1479"/>
    <w:rsid w:val="009E15A4"/>
    <w:rsid w:val="009E168E"/>
    <w:rsid w:val="009E1DD1"/>
    <w:rsid w:val="009E3395"/>
    <w:rsid w:val="009E33F3"/>
    <w:rsid w:val="009E4EF0"/>
    <w:rsid w:val="009E5910"/>
    <w:rsid w:val="009E5A66"/>
    <w:rsid w:val="009E5CE9"/>
    <w:rsid w:val="009E5F75"/>
    <w:rsid w:val="009E66B1"/>
    <w:rsid w:val="009E6A12"/>
    <w:rsid w:val="009E72AB"/>
    <w:rsid w:val="009E7A03"/>
    <w:rsid w:val="009F0FEA"/>
    <w:rsid w:val="009F1ECA"/>
    <w:rsid w:val="009F221D"/>
    <w:rsid w:val="009F232D"/>
    <w:rsid w:val="009F26EF"/>
    <w:rsid w:val="009F4109"/>
    <w:rsid w:val="009F4553"/>
    <w:rsid w:val="009F4B46"/>
    <w:rsid w:val="009F618B"/>
    <w:rsid w:val="009F7558"/>
    <w:rsid w:val="009F7B09"/>
    <w:rsid w:val="00A0033B"/>
    <w:rsid w:val="00A00ADC"/>
    <w:rsid w:val="00A041EE"/>
    <w:rsid w:val="00A04E1C"/>
    <w:rsid w:val="00A052FF"/>
    <w:rsid w:val="00A06BA0"/>
    <w:rsid w:val="00A07272"/>
    <w:rsid w:val="00A073CE"/>
    <w:rsid w:val="00A076D1"/>
    <w:rsid w:val="00A07F1F"/>
    <w:rsid w:val="00A1182B"/>
    <w:rsid w:val="00A128AD"/>
    <w:rsid w:val="00A1290C"/>
    <w:rsid w:val="00A132F8"/>
    <w:rsid w:val="00A156B8"/>
    <w:rsid w:val="00A156F6"/>
    <w:rsid w:val="00A15748"/>
    <w:rsid w:val="00A1693F"/>
    <w:rsid w:val="00A20131"/>
    <w:rsid w:val="00A2027D"/>
    <w:rsid w:val="00A20C87"/>
    <w:rsid w:val="00A21CF5"/>
    <w:rsid w:val="00A21E28"/>
    <w:rsid w:val="00A236AB"/>
    <w:rsid w:val="00A245EB"/>
    <w:rsid w:val="00A26E0A"/>
    <w:rsid w:val="00A2748F"/>
    <w:rsid w:val="00A2781F"/>
    <w:rsid w:val="00A308FE"/>
    <w:rsid w:val="00A31326"/>
    <w:rsid w:val="00A31CED"/>
    <w:rsid w:val="00A32077"/>
    <w:rsid w:val="00A333F9"/>
    <w:rsid w:val="00A33978"/>
    <w:rsid w:val="00A3487B"/>
    <w:rsid w:val="00A350ED"/>
    <w:rsid w:val="00A354D9"/>
    <w:rsid w:val="00A36478"/>
    <w:rsid w:val="00A36A30"/>
    <w:rsid w:val="00A373B5"/>
    <w:rsid w:val="00A37C30"/>
    <w:rsid w:val="00A4100C"/>
    <w:rsid w:val="00A41231"/>
    <w:rsid w:val="00A41787"/>
    <w:rsid w:val="00A418FC"/>
    <w:rsid w:val="00A41A3A"/>
    <w:rsid w:val="00A43364"/>
    <w:rsid w:val="00A435E6"/>
    <w:rsid w:val="00A4523F"/>
    <w:rsid w:val="00A4571A"/>
    <w:rsid w:val="00A4695C"/>
    <w:rsid w:val="00A469A8"/>
    <w:rsid w:val="00A46B4D"/>
    <w:rsid w:val="00A5031A"/>
    <w:rsid w:val="00A50D8A"/>
    <w:rsid w:val="00A50EE5"/>
    <w:rsid w:val="00A5114A"/>
    <w:rsid w:val="00A5135D"/>
    <w:rsid w:val="00A516D8"/>
    <w:rsid w:val="00A53167"/>
    <w:rsid w:val="00A536F2"/>
    <w:rsid w:val="00A5377D"/>
    <w:rsid w:val="00A5378E"/>
    <w:rsid w:val="00A53938"/>
    <w:rsid w:val="00A53A0F"/>
    <w:rsid w:val="00A547AA"/>
    <w:rsid w:val="00A552EF"/>
    <w:rsid w:val="00A55E4F"/>
    <w:rsid w:val="00A5677A"/>
    <w:rsid w:val="00A56FBE"/>
    <w:rsid w:val="00A5710B"/>
    <w:rsid w:val="00A5772F"/>
    <w:rsid w:val="00A6093C"/>
    <w:rsid w:val="00A61885"/>
    <w:rsid w:val="00A61B9F"/>
    <w:rsid w:val="00A61BD1"/>
    <w:rsid w:val="00A62511"/>
    <w:rsid w:val="00A625FF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3EE"/>
    <w:rsid w:val="00A75109"/>
    <w:rsid w:val="00A77C4A"/>
    <w:rsid w:val="00A77FD6"/>
    <w:rsid w:val="00A77FF4"/>
    <w:rsid w:val="00A8052E"/>
    <w:rsid w:val="00A80851"/>
    <w:rsid w:val="00A81556"/>
    <w:rsid w:val="00A826F4"/>
    <w:rsid w:val="00A8355E"/>
    <w:rsid w:val="00A83A5A"/>
    <w:rsid w:val="00A84B56"/>
    <w:rsid w:val="00A85DD4"/>
    <w:rsid w:val="00A86F99"/>
    <w:rsid w:val="00A87A2F"/>
    <w:rsid w:val="00A902CB"/>
    <w:rsid w:val="00A91780"/>
    <w:rsid w:val="00A928EB"/>
    <w:rsid w:val="00A92EBC"/>
    <w:rsid w:val="00A9301F"/>
    <w:rsid w:val="00A94848"/>
    <w:rsid w:val="00A94F83"/>
    <w:rsid w:val="00A96497"/>
    <w:rsid w:val="00A96C2D"/>
    <w:rsid w:val="00A975CE"/>
    <w:rsid w:val="00AA01EE"/>
    <w:rsid w:val="00AA06A5"/>
    <w:rsid w:val="00AA2386"/>
    <w:rsid w:val="00AA2E49"/>
    <w:rsid w:val="00AA2E5C"/>
    <w:rsid w:val="00AA640D"/>
    <w:rsid w:val="00AA74A6"/>
    <w:rsid w:val="00AA7DE3"/>
    <w:rsid w:val="00AB0186"/>
    <w:rsid w:val="00AB175E"/>
    <w:rsid w:val="00AB2990"/>
    <w:rsid w:val="00AB2C73"/>
    <w:rsid w:val="00AB3523"/>
    <w:rsid w:val="00AB4491"/>
    <w:rsid w:val="00AB46D5"/>
    <w:rsid w:val="00AB4708"/>
    <w:rsid w:val="00AB4D89"/>
    <w:rsid w:val="00AB53BE"/>
    <w:rsid w:val="00AB5412"/>
    <w:rsid w:val="00AB5805"/>
    <w:rsid w:val="00AB5DDD"/>
    <w:rsid w:val="00AB6452"/>
    <w:rsid w:val="00AB6D26"/>
    <w:rsid w:val="00AB7E0A"/>
    <w:rsid w:val="00AC1418"/>
    <w:rsid w:val="00AC3005"/>
    <w:rsid w:val="00AC3BE0"/>
    <w:rsid w:val="00AC477F"/>
    <w:rsid w:val="00AC4CB4"/>
    <w:rsid w:val="00AC5980"/>
    <w:rsid w:val="00AC6680"/>
    <w:rsid w:val="00AC6C3C"/>
    <w:rsid w:val="00AC766E"/>
    <w:rsid w:val="00AD26B0"/>
    <w:rsid w:val="00AD2E4C"/>
    <w:rsid w:val="00AD4176"/>
    <w:rsid w:val="00AD45A9"/>
    <w:rsid w:val="00AD57CD"/>
    <w:rsid w:val="00AD63E0"/>
    <w:rsid w:val="00AE06BB"/>
    <w:rsid w:val="00AE0E3B"/>
    <w:rsid w:val="00AE104D"/>
    <w:rsid w:val="00AE168F"/>
    <w:rsid w:val="00AE188E"/>
    <w:rsid w:val="00AE4CF3"/>
    <w:rsid w:val="00AE67E0"/>
    <w:rsid w:val="00AF1257"/>
    <w:rsid w:val="00AF1DBF"/>
    <w:rsid w:val="00AF4550"/>
    <w:rsid w:val="00AF77C3"/>
    <w:rsid w:val="00B004DB"/>
    <w:rsid w:val="00B00994"/>
    <w:rsid w:val="00B01080"/>
    <w:rsid w:val="00B01198"/>
    <w:rsid w:val="00B01427"/>
    <w:rsid w:val="00B02197"/>
    <w:rsid w:val="00B02ED3"/>
    <w:rsid w:val="00B030EE"/>
    <w:rsid w:val="00B03893"/>
    <w:rsid w:val="00B0458B"/>
    <w:rsid w:val="00B04AD5"/>
    <w:rsid w:val="00B055E4"/>
    <w:rsid w:val="00B069D6"/>
    <w:rsid w:val="00B06D81"/>
    <w:rsid w:val="00B107AC"/>
    <w:rsid w:val="00B10DEA"/>
    <w:rsid w:val="00B118A7"/>
    <w:rsid w:val="00B11A18"/>
    <w:rsid w:val="00B1233F"/>
    <w:rsid w:val="00B13111"/>
    <w:rsid w:val="00B1438C"/>
    <w:rsid w:val="00B147BC"/>
    <w:rsid w:val="00B14C96"/>
    <w:rsid w:val="00B17714"/>
    <w:rsid w:val="00B22B01"/>
    <w:rsid w:val="00B248A8"/>
    <w:rsid w:val="00B25330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4CB6"/>
    <w:rsid w:val="00B365A2"/>
    <w:rsid w:val="00B4028A"/>
    <w:rsid w:val="00B4067D"/>
    <w:rsid w:val="00B41276"/>
    <w:rsid w:val="00B41CAC"/>
    <w:rsid w:val="00B421FC"/>
    <w:rsid w:val="00B42F79"/>
    <w:rsid w:val="00B4364E"/>
    <w:rsid w:val="00B43797"/>
    <w:rsid w:val="00B43E7B"/>
    <w:rsid w:val="00B4548E"/>
    <w:rsid w:val="00B4756B"/>
    <w:rsid w:val="00B47B81"/>
    <w:rsid w:val="00B507B8"/>
    <w:rsid w:val="00B50C98"/>
    <w:rsid w:val="00B51385"/>
    <w:rsid w:val="00B52FB2"/>
    <w:rsid w:val="00B53DB9"/>
    <w:rsid w:val="00B54801"/>
    <w:rsid w:val="00B54865"/>
    <w:rsid w:val="00B54B53"/>
    <w:rsid w:val="00B5631F"/>
    <w:rsid w:val="00B572AC"/>
    <w:rsid w:val="00B575DB"/>
    <w:rsid w:val="00B577CA"/>
    <w:rsid w:val="00B60958"/>
    <w:rsid w:val="00B65193"/>
    <w:rsid w:val="00B65991"/>
    <w:rsid w:val="00B66B2A"/>
    <w:rsid w:val="00B67047"/>
    <w:rsid w:val="00B67F3B"/>
    <w:rsid w:val="00B67FBF"/>
    <w:rsid w:val="00B721B4"/>
    <w:rsid w:val="00B73B90"/>
    <w:rsid w:val="00B73CD3"/>
    <w:rsid w:val="00B74447"/>
    <w:rsid w:val="00B74B9B"/>
    <w:rsid w:val="00B74C3A"/>
    <w:rsid w:val="00B750A3"/>
    <w:rsid w:val="00B75954"/>
    <w:rsid w:val="00B75C0A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6B33"/>
    <w:rsid w:val="00B87EB8"/>
    <w:rsid w:val="00B90B6E"/>
    <w:rsid w:val="00B90F1C"/>
    <w:rsid w:val="00B91499"/>
    <w:rsid w:val="00B9321B"/>
    <w:rsid w:val="00B9322A"/>
    <w:rsid w:val="00B935C4"/>
    <w:rsid w:val="00B93996"/>
    <w:rsid w:val="00B93A8C"/>
    <w:rsid w:val="00B93E57"/>
    <w:rsid w:val="00B94B49"/>
    <w:rsid w:val="00B95718"/>
    <w:rsid w:val="00B95B38"/>
    <w:rsid w:val="00B969D5"/>
    <w:rsid w:val="00B96AE9"/>
    <w:rsid w:val="00BA1303"/>
    <w:rsid w:val="00BA158E"/>
    <w:rsid w:val="00BA272F"/>
    <w:rsid w:val="00BA2758"/>
    <w:rsid w:val="00BA2BE2"/>
    <w:rsid w:val="00BA5737"/>
    <w:rsid w:val="00BA62A8"/>
    <w:rsid w:val="00BA6EAA"/>
    <w:rsid w:val="00BA7D0C"/>
    <w:rsid w:val="00BB0228"/>
    <w:rsid w:val="00BB1107"/>
    <w:rsid w:val="00BB228A"/>
    <w:rsid w:val="00BB23FE"/>
    <w:rsid w:val="00BB3100"/>
    <w:rsid w:val="00BB4985"/>
    <w:rsid w:val="00BB51D2"/>
    <w:rsid w:val="00BB5688"/>
    <w:rsid w:val="00BB70FE"/>
    <w:rsid w:val="00BB79C5"/>
    <w:rsid w:val="00BC00BC"/>
    <w:rsid w:val="00BC1C2B"/>
    <w:rsid w:val="00BC2B9B"/>
    <w:rsid w:val="00BC39D1"/>
    <w:rsid w:val="00BC426C"/>
    <w:rsid w:val="00BC6219"/>
    <w:rsid w:val="00BC663F"/>
    <w:rsid w:val="00BC673B"/>
    <w:rsid w:val="00BD00AA"/>
    <w:rsid w:val="00BD0C2A"/>
    <w:rsid w:val="00BD10C9"/>
    <w:rsid w:val="00BD1D9E"/>
    <w:rsid w:val="00BD28B1"/>
    <w:rsid w:val="00BD2A9F"/>
    <w:rsid w:val="00BD3599"/>
    <w:rsid w:val="00BD51D0"/>
    <w:rsid w:val="00BD51D8"/>
    <w:rsid w:val="00BD55C3"/>
    <w:rsid w:val="00BD5730"/>
    <w:rsid w:val="00BD62F6"/>
    <w:rsid w:val="00BD7FC7"/>
    <w:rsid w:val="00BE03C7"/>
    <w:rsid w:val="00BE17AD"/>
    <w:rsid w:val="00BE3087"/>
    <w:rsid w:val="00BE3EE8"/>
    <w:rsid w:val="00BE488E"/>
    <w:rsid w:val="00BE636A"/>
    <w:rsid w:val="00BE6494"/>
    <w:rsid w:val="00BE6852"/>
    <w:rsid w:val="00BE68AB"/>
    <w:rsid w:val="00BE6B11"/>
    <w:rsid w:val="00BE6B4F"/>
    <w:rsid w:val="00BF0C2C"/>
    <w:rsid w:val="00BF1419"/>
    <w:rsid w:val="00BF189C"/>
    <w:rsid w:val="00BF229B"/>
    <w:rsid w:val="00BF3232"/>
    <w:rsid w:val="00BF44D3"/>
    <w:rsid w:val="00BF7A2A"/>
    <w:rsid w:val="00C01023"/>
    <w:rsid w:val="00C012A5"/>
    <w:rsid w:val="00C01EC1"/>
    <w:rsid w:val="00C03C68"/>
    <w:rsid w:val="00C04333"/>
    <w:rsid w:val="00C04BF7"/>
    <w:rsid w:val="00C04E6A"/>
    <w:rsid w:val="00C05326"/>
    <w:rsid w:val="00C056A1"/>
    <w:rsid w:val="00C0576E"/>
    <w:rsid w:val="00C057D5"/>
    <w:rsid w:val="00C05BD5"/>
    <w:rsid w:val="00C07C06"/>
    <w:rsid w:val="00C07EAC"/>
    <w:rsid w:val="00C10CA8"/>
    <w:rsid w:val="00C11945"/>
    <w:rsid w:val="00C123B0"/>
    <w:rsid w:val="00C12E30"/>
    <w:rsid w:val="00C1357D"/>
    <w:rsid w:val="00C13ABA"/>
    <w:rsid w:val="00C14014"/>
    <w:rsid w:val="00C14467"/>
    <w:rsid w:val="00C160CD"/>
    <w:rsid w:val="00C16B8D"/>
    <w:rsid w:val="00C171F7"/>
    <w:rsid w:val="00C175F8"/>
    <w:rsid w:val="00C17750"/>
    <w:rsid w:val="00C20A96"/>
    <w:rsid w:val="00C20B18"/>
    <w:rsid w:val="00C2131D"/>
    <w:rsid w:val="00C21539"/>
    <w:rsid w:val="00C21DCC"/>
    <w:rsid w:val="00C21E1B"/>
    <w:rsid w:val="00C22396"/>
    <w:rsid w:val="00C22B01"/>
    <w:rsid w:val="00C2343E"/>
    <w:rsid w:val="00C234EE"/>
    <w:rsid w:val="00C24A96"/>
    <w:rsid w:val="00C24BB3"/>
    <w:rsid w:val="00C24DB5"/>
    <w:rsid w:val="00C24FC1"/>
    <w:rsid w:val="00C268DE"/>
    <w:rsid w:val="00C27216"/>
    <w:rsid w:val="00C327EF"/>
    <w:rsid w:val="00C33541"/>
    <w:rsid w:val="00C33A6C"/>
    <w:rsid w:val="00C347A2"/>
    <w:rsid w:val="00C35522"/>
    <w:rsid w:val="00C357E2"/>
    <w:rsid w:val="00C37461"/>
    <w:rsid w:val="00C376A7"/>
    <w:rsid w:val="00C40CC4"/>
    <w:rsid w:val="00C41FCE"/>
    <w:rsid w:val="00C43836"/>
    <w:rsid w:val="00C43BB5"/>
    <w:rsid w:val="00C44DAF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24C"/>
    <w:rsid w:val="00C525C0"/>
    <w:rsid w:val="00C5324E"/>
    <w:rsid w:val="00C544A5"/>
    <w:rsid w:val="00C544A8"/>
    <w:rsid w:val="00C55F05"/>
    <w:rsid w:val="00C600B2"/>
    <w:rsid w:val="00C60D67"/>
    <w:rsid w:val="00C614C0"/>
    <w:rsid w:val="00C618DA"/>
    <w:rsid w:val="00C62506"/>
    <w:rsid w:val="00C62847"/>
    <w:rsid w:val="00C64540"/>
    <w:rsid w:val="00C65421"/>
    <w:rsid w:val="00C700DD"/>
    <w:rsid w:val="00C729AB"/>
    <w:rsid w:val="00C730C1"/>
    <w:rsid w:val="00C73666"/>
    <w:rsid w:val="00C736E3"/>
    <w:rsid w:val="00C75BC6"/>
    <w:rsid w:val="00C76256"/>
    <w:rsid w:val="00C76EDD"/>
    <w:rsid w:val="00C76EE3"/>
    <w:rsid w:val="00C77DC6"/>
    <w:rsid w:val="00C85AB2"/>
    <w:rsid w:val="00C861DE"/>
    <w:rsid w:val="00C86D75"/>
    <w:rsid w:val="00C87378"/>
    <w:rsid w:val="00C877A9"/>
    <w:rsid w:val="00C87D8A"/>
    <w:rsid w:val="00C9097F"/>
    <w:rsid w:val="00C926B7"/>
    <w:rsid w:val="00C9444E"/>
    <w:rsid w:val="00C9529D"/>
    <w:rsid w:val="00C96175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4042"/>
    <w:rsid w:val="00CB43EE"/>
    <w:rsid w:val="00CB4902"/>
    <w:rsid w:val="00CB4B7A"/>
    <w:rsid w:val="00CB5B5E"/>
    <w:rsid w:val="00CB6583"/>
    <w:rsid w:val="00CB7003"/>
    <w:rsid w:val="00CB71A5"/>
    <w:rsid w:val="00CB7CBB"/>
    <w:rsid w:val="00CC0BDE"/>
    <w:rsid w:val="00CC1305"/>
    <w:rsid w:val="00CC13C2"/>
    <w:rsid w:val="00CC1D37"/>
    <w:rsid w:val="00CC45FA"/>
    <w:rsid w:val="00CC4919"/>
    <w:rsid w:val="00CC5FDB"/>
    <w:rsid w:val="00CC6AC2"/>
    <w:rsid w:val="00CC74EC"/>
    <w:rsid w:val="00CD1063"/>
    <w:rsid w:val="00CD1AEA"/>
    <w:rsid w:val="00CD24BC"/>
    <w:rsid w:val="00CD29E5"/>
    <w:rsid w:val="00CD3C57"/>
    <w:rsid w:val="00CD455E"/>
    <w:rsid w:val="00CD52FF"/>
    <w:rsid w:val="00CD5B9F"/>
    <w:rsid w:val="00CD6A57"/>
    <w:rsid w:val="00CD6AB8"/>
    <w:rsid w:val="00CD70D6"/>
    <w:rsid w:val="00CD73E6"/>
    <w:rsid w:val="00CD7699"/>
    <w:rsid w:val="00CD7E75"/>
    <w:rsid w:val="00CE0B23"/>
    <w:rsid w:val="00CE14DA"/>
    <w:rsid w:val="00CE1527"/>
    <w:rsid w:val="00CE1F54"/>
    <w:rsid w:val="00CE2945"/>
    <w:rsid w:val="00CE3A5E"/>
    <w:rsid w:val="00CE448D"/>
    <w:rsid w:val="00CE4503"/>
    <w:rsid w:val="00CE5A5C"/>
    <w:rsid w:val="00CE63EC"/>
    <w:rsid w:val="00CE6723"/>
    <w:rsid w:val="00CE6B6C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FD8"/>
    <w:rsid w:val="00D010DF"/>
    <w:rsid w:val="00D027E7"/>
    <w:rsid w:val="00D02CFD"/>
    <w:rsid w:val="00D030B5"/>
    <w:rsid w:val="00D05716"/>
    <w:rsid w:val="00D06032"/>
    <w:rsid w:val="00D0704E"/>
    <w:rsid w:val="00D07A56"/>
    <w:rsid w:val="00D07DC2"/>
    <w:rsid w:val="00D104EA"/>
    <w:rsid w:val="00D11DCF"/>
    <w:rsid w:val="00D13143"/>
    <w:rsid w:val="00D13F0B"/>
    <w:rsid w:val="00D14050"/>
    <w:rsid w:val="00D14453"/>
    <w:rsid w:val="00D16D9A"/>
    <w:rsid w:val="00D2078F"/>
    <w:rsid w:val="00D21921"/>
    <w:rsid w:val="00D21F89"/>
    <w:rsid w:val="00D226F9"/>
    <w:rsid w:val="00D22E76"/>
    <w:rsid w:val="00D22FA7"/>
    <w:rsid w:val="00D23696"/>
    <w:rsid w:val="00D23958"/>
    <w:rsid w:val="00D23E37"/>
    <w:rsid w:val="00D23ED1"/>
    <w:rsid w:val="00D2584C"/>
    <w:rsid w:val="00D25C2F"/>
    <w:rsid w:val="00D25D97"/>
    <w:rsid w:val="00D26726"/>
    <w:rsid w:val="00D275F7"/>
    <w:rsid w:val="00D2770D"/>
    <w:rsid w:val="00D33C92"/>
    <w:rsid w:val="00D34C77"/>
    <w:rsid w:val="00D35A25"/>
    <w:rsid w:val="00D35E9F"/>
    <w:rsid w:val="00D37370"/>
    <w:rsid w:val="00D374CF"/>
    <w:rsid w:val="00D40210"/>
    <w:rsid w:val="00D403A5"/>
    <w:rsid w:val="00D40E95"/>
    <w:rsid w:val="00D41315"/>
    <w:rsid w:val="00D4206A"/>
    <w:rsid w:val="00D42DCE"/>
    <w:rsid w:val="00D4382D"/>
    <w:rsid w:val="00D47B7D"/>
    <w:rsid w:val="00D47EB0"/>
    <w:rsid w:val="00D505D7"/>
    <w:rsid w:val="00D51843"/>
    <w:rsid w:val="00D51FB5"/>
    <w:rsid w:val="00D5235C"/>
    <w:rsid w:val="00D52D0F"/>
    <w:rsid w:val="00D52DA8"/>
    <w:rsid w:val="00D5395E"/>
    <w:rsid w:val="00D53E2D"/>
    <w:rsid w:val="00D54302"/>
    <w:rsid w:val="00D55D27"/>
    <w:rsid w:val="00D55DDA"/>
    <w:rsid w:val="00D560FB"/>
    <w:rsid w:val="00D56960"/>
    <w:rsid w:val="00D56F45"/>
    <w:rsid w:val="00D572A1"/>
    <w:rsid w:val="00D57E0E"/>
    <w:rsid w:val="00D57EB6"/>
    <w:rsid w:val="00D61017"/>
    <w:rsid w:val="00D618E1"/>
    <w:rsid w:val="00D62B4E"/>
    <w:rsid w:val="00D66515"/>
    <w:rsid w:val="00D6710E"/>
    <w:rsid w:val="00D67354"/>
    <w:rsid w:val="00D6739B"/>
    <w:rsid w:val="00D72359"/>
    <w:rsid w:val="00D732A3"/>
    <w:rsid w:val="00D748D0"/>
    <w:rsid w:val="00D76394"/>
    <w:rsid w:val="00D76429"/>
    <w:rsid w:val="00D76DA8"/>
    <w:rsid w:val="00D813B4"/>
    <w:rsid w:val="00D8153A"/>
    <w:rsid w:val="00D81B5B"/>
    <w:rsid w:val="00D850CB"/>
    <w:rsid w:val="00D87C81"/>
    <w:rsid w:val="00D90357"/>
    <w:rsid w:val="00D9472A"/>
    <w:rsid w:val="00D94F9B"/>
    <w:rsid w:val="00D96039"/>
    <w:rsid w:val="00D96C63"/>
    <w:rsid w:val="00D96D43"/>
    <w:rsid w:val="00D97317"/>
    <w:rsid w:val="00D976AB"/>
    <w:rsid w:val="00DA2974"/>
    <w:rsid w:val="00DA2FC5"/>
    <w:rsid w:val="00DA3E2F"/>
    <w:rsid w:val="00DA5289"/>
    <w:rsid w:val="00DA5378"/>
    <w:rsid w:val="00DA579D"/>
    <w:rsid w:val="00DA7336"/>
    <w:rsid w:val="00DA7B5A"/>
    <w:rsid w:val="00DB08AB"/>
    <w:rsid w:val="00DB2C05"/>
    <w:rsid w:val="00DB3830"/>
    <w:rsid w:val="00DB42EA"/>
    <w:rsid w:val="00DB4D32"/>
    <w:rsid w:val="00DB5EDB"/>
    <w:rsid w:val="00DB6080"/>
    <w:rsid w:val="00DB6708"/>
    <w:rsid w:val="00DB6B29"/>
    <w:rsid w:val="00DB7465"/>
    <w:rsid w:val="00DB79A3"/>
    <w:rsid w:val="00DC1164"/>
    <w:rsid w:val="00DC27B4"/>
    <w:rsid w:val="00DC2854"/>
    <w:rsid w:val="00DC2A7A"/>
    <w:rsid w:val="00DC3CF0"/>
    <w:rsid w:val="00DC66A2"/>
    <w:rsid w:val="00DD0FB2"/>
    <w:rsid w:val="00DD1447"/>
    <w:rsid w:val="00DD17D6"/>
    <w:rsid w:val="00DD261C"/>
    <w:rsid w:val="00DD3ECF"/>
    <w:rsid w:val="00DD5067"/>
    <w:rsid w:val="00DD55C5"/>
    <w:rsid w:val="00DD7D7F"/>
    <w:rsid w:val="00DE077C"/>
    <w:rsid w:val="00DE1905"/>
    <w:rsid w:val="00DE22B7"/>
    <w:rsid w:val="00DE2733"/>
    <w:rsid w:val="00DE306B"/>
    <w:rsid w:val="00DE38DF"/>
    <w:rsid w:val="00DE4279"/>
    <w:rsid w:val="00DE5097"/>
    <w:rsid w:val="00DE610A"/>
    <w:rsid w:val="00DE6474"/>
    <w:rsid w:val="00DE762A"/>
    <w:rsid w:val="00DF0587"/>
    <w:rsid w:val="00DF1333"/>
    <w:rsid w:val="00DF1EA9"/>
    <w:rsid w:val="00DF32D1"/>
    <w:rsid w:val="00DF37E3"/>
    <w:rsid w:val="00DF3B25"/>
    <w:rsid w:val="00DF45DA"/>
    <w:rsid w:val="00DF4E78"/>
    <w:rsid w:val="00DF6677"/>
    <w:rsid w:val="00DF740C"/>
    <w:rsid w:val="00DF7E58"/>
    <w:rsid w:val="00E01636"/>
    <w:rsid w:val="00E03205"/>
    <w:rsid w:val="00E052F8"/>
    <w:rsid w:val="00E058EC"/>
    <w:rsid w:val="00E0653A"/>
    <w:rsid w:val="00E06F6A"/>
    <w:rsid w:val="00E078F2"/>
    <w:rsid w:val="00E07D1F"/>
    <w:rsid w:val="00E07E42"/>
    <w:rsid w:val="00E10549"/>
    <w:rsid w:val="00E10872"/>
    <w:rsid w:val="00E12E99"/>
    <w:rsid w:val="00E1575B"/>
    <w:rsid w:val="00E15C5C"/>
    <w:rsid w:val="00E21216"/>
    <w:rsid w:val="00E215BF"/>
    <w:rsid w:val="00E23621"/>
    <w:rsid w:val="00E24A34"/>
    <w:rsid w:val="00E25D87"/>
    <w:rsid w:val="00E26C4F"/>
    <w:rsid w:val="00E27186"/>
    <w:rsid w:val="00E27686"/>
    <w:rsid w:val="00E3078D"/>
    <w:rsid w:val="00E31521"/>
    <w:rsid w:val="00E32172"/>
    <w:rsid w:val="00E32D2F"/>
    <w:rsid w:val="00E33365"/>
    <w:rsid w:val="00E34367"/>
    <w:rsid w:val="00E35556"/>
    <w:rsid w:val="00E35F00"/>
    <w:rsid w:val="00E367E5"/>
    <w:rsid w:val="00E37F2A"/>
    <w:rsid w:val="00E400B8"/>
    <w:rsid w:val="00E41271"/>
    <w:rsid w:val="00E42A43"/>
    <w:rsid w:val="00E42AD8"/>
    <w:rsid w:val="00E42B56"/>
    <w:rsid w:val="00E42FF0"/>
    <w:rsid w:val="00E43434"/>
    <w:rsid w:val="00E435B4"/>
    <w:rsid w:val="00E43767"/>
    <w:rsid w:val="00E44EA5"/>
    <w:rsid w:val="00E45DB3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A47"/>
    <w:rsid w:val="00E54BC9"/>
    <w:rsid w:val="00E54D5B"/>
    <w:rsid w:val="00E54E93"/>
    <w:rsid w:val="00E55083"/>
    <w:rsid w:val="00E553EF"/>
    <w:rsid w:val="00E569D7"/>
    <w:rsid w:val="00E57389"/>
    <w:rsid w:val="00E604FF"/>
    <w:rsid w:val="00E63666"/>
    <w:rsid w:val="00E63FED"/>
    <w:rsid w:val="00E6434D"/>
    <w:rsid w:val="00E64CA9"/>
    <w:rsid w:val="00E65800"/>
    <w:rsid w:val="00E67DD3"/>
    <w:rsid w:val="00E707BD"/>
    <w:rsid w:val="00E71336"/>
    <w:rsid w:val="00E72448"/>
    <w:rsid w:val="00E739D9"/>
    <w:rsid w:val="00E7475D"/>
    <w:rsid w:val="00E763D3"/>
    <w:rsid w:val="00E76EC4"/>
    <w:rsid w:val="00E7704E"/>
    <w:rsid w:val="00E80A71"/>
    <w:rsid w:val="00E80AE1"/>
    <w:rsid w:val="00E80CDD"/>
    <w:rsid w:val="00E80D10"/>
    <w:rsid w:val="00E82F45"/>
    <w:rsid w:val="00E83793"/>
    <w:rsid w:val="00E843B7"/>
    <w:rsid w:val="00E84ED7"/>
    <w:rsid w:val="00E852FE"/>
    <w:rsid w:val="00E856B9"/>
    <w:rsid w:val="00E86818"/>
    <w:rsid w:val="00E9013D"/>
    <w:rsid w:val="00E9078F"/>
    <w:rsid w:val="00E9183F"/>
    <w:rsid w:val="00E91F04"/>
    <w:rsid w:val="00E92270"/>
    <w:rsid w:val="00E933CC"/>
    <w:rsid w:val="00E93E6D"/>
    <w:rsid w:val="00E9753A"/>
    <w:rsid w:val="00E97568"/>
    <w:rsid w:val="00EA2820"/>
    <w:rsid w:val="00EA2983"/>
    <w:rsid w:val="00EA3AB6"/>
    <w:rsid w:val="00EA46B9"/>
    <w:rsid w:val="00EA4AF9"/>
    <w:rsid w:val="00EA4D1B"/>
    <w:rsid w:val="00EA644D"/>
    <w:rsid w:val="00EB04D4"/>
    <w:rsid w:val="00EB2163"/>
    <w:rsid w:val="00EB3D4A"/>
    <w:rsid w:val="00EB3E36"/>
    <w:rsid w:val="00EB5F3A"/>
    <w:rsid w:val="00EB63D2"/>
    <w:rsid w:val="00EB6819"/>
    <w:rsid w:val="00EB71D4"/>
    <w:rsid w:val="00EB7A0A"/>
    <w:rsid w:val="00EB7E8C"/>
    <w:rsid w:val="00EC1EF3"/>
    <w:rsid w:val="00EC260A"/>
    <w:rsid w:val="00EC2992"/>
    <w:rsid w:val="00EC2D41"/>
    <w:rsid w:val="00EC2EED"/>
    <w:rsid w:val="00ED0A40"/>
    <w:rsid w:val="00ED10AA"/>
    <w:rsid w:val="00ED249E"/>
    <w:rsid w:val="00ED3606"/>
    <w:rsid w:val="00ED3B93"/>
    <w:rsid w:val="00ED5826"/>
    <w:rsid w:val="00EE03C5"/>
    <w:rsid w:val="00EE1A33"/>
    <w:rsid w:val="00EE2244"/>
    <w:rsid w:val="00EE23D2"/>
    <w:rsid w:val="00EE2E70"/>
    <w:rsid w:val="00EE307D"/>
    <w:rsid w:val="00EE3253"/>
    <w:rsid w:val="00EE5E80"/>
    <w:rsid w:val="00EE6590"/>
    <w:rsid w:val="00EE7584"/>
    <w:rsid w:val="00EF0B93"/>
    <w:rsid w:val="00EF142C"/>
    <w:rsid w:val="00EF2150"/>
    <w:rsid w:val="00EF4625"/>
    <w:rsid w:val="00EF6A1B"/>
    <w:rsid w:val="00EF6AAD"/>
    <w:rsid w:val="00EF7EC6"/>
    <w:rsid w:val="00F00C4D"/>
    <w:rsid w:val="00F00C7E"/>
    <w:rsid w:val="00F0420F"/>
    <w:rsid w:val="00F0497B"/>
    <w:rsid w:val="00F05166"/>
    <w:rsid w:val="00F05C19"/>
    <w:rsid w:val="00F11F9F"/>
    <w:rsid w:val="00F1276F"/>
    <w:rsid w:val="00F1363D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233A"/>
    <w:rsid w:val="00F237C9"/>
    <w:rsid w:val="00F238C7"/>
    <w:rsid w:val="00F24086"/>
    <w:rsid w:val="00F24278"/>
    <w:rsid w:val="00F244AC"/>
    <w:rsid w:val="00F249FE"/>
    <w:rsid w:val="00F24CEF"/>
    <w:rsid w:val="00F2519C"/>
    <w:rsid w:val="00F25F12"/>
    <w:rsid w:val="00F2644C"/>
    <w:rsid w:val="00F30A9B"/>
    <w:rsid w:val="00F30B25"/>
    <w:rsid w:val="00F30BC6"/>
    <w:rsid w:val="00F30E26"/>
    <w:rsid w:val="00F31511"/>
    <w:rsid w:val="00F32BB6"/>
    <w:rsid w:val="00F33906"/>
    <w:rsid w:val="00F33EEC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7237"/>
    <w:rsid w:val="00F475D6"/>
    <w:rsid w:val="00F47647"/>
    <w:rsid w:val="00F50DC7"/>
    <w:rsid w:val="00F52218"/>
    <w:rsid w:val="00F524A8"/>
    <w:rsid w:val="00F52F1D"/>
    <w:rsid w:val="00F563DC"/>
    <w:rsid w:val="00F568C7"/>
    <w:rsid w:val="00F56EF9"/>
    <w:rsid w:val="00F56F16"/>
    <w:rsid w:val="00F57176"/>
    <w:rsid w:val="00F576DD"/>
    <w:rsid w:val="00F57D44"/>
    <w:rsid w:val="00F604F6"/>
    <w:rsid w:val="00F608DB"/>
    <w:rsid w:val="00F60BA5"/>
    <w:rsid w:val="00F64AA0"/>
    <w:rsid w:val="00F65F77"/>
    <w:rsid w:val="00F66AC5"/>
    <w:rsid w:val="00F6700A"/>
    <w:rsid w:val="00F6723E"/>
    <w:rsid w:val="00F67FFA"/>
    <w:rsid w:val="00F71CFD"/>
    <w:rsid w:val="00F726B4"/>
    <w:rsid w:val="00F72B21"/>
    <w:rsid w:val="00F73BCD"/>
    <w:rsid w:val="00F742CE"/>
    <w:rsid w:val="00F7497F"/>
    <w:rsid w:val="00F75165"/>
    <w:rsid w:val="00F75282"/>
    <w:rsid w:val="00F77297"/>
    <w:rsid w:val="00F801AB"/>
    <w:rsid w:val="00F80967"/>
    <w:rsid w:val="00F813A2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29C1"/>
    <w:rsid w:val="00F92E8A"/>
    <w:rsid w:val="00F92F65"/>
    <w:rsid w:val="00F92FF4"/>
    <w:rsid w:val="00F93B9C"/>
    <w:rsid w:val="00F93CB3"/>
    <w:rsid w:val="00F94DA1"/>
    <w:rsid w:val="00F97244"/>
    <w:rsid w:val="00FA2770"/>
    <w:rsid w:val="00FA2B23"/>
    <w:rsid w:val="00FA631C"/>
    <w:rsid w:val="00FA7A18"/>
    <w:rsid w:val="00FB05FE"/>
    <w:rsid w:val="00FB1005"/>
    <w:rsid w:val="00FB2528"/>
    <w:rsid w:val="00FB25E3"/>
    <w:rsid w:val="00FB2A35"/>
    <w:rsid w:val="00FB2FB6"/>
    <w:rsid w:val="00FB373D"/>
    <w:rsid w:val="00FB4431"/>
    <w:rsid w:val="00FB4973"/>
    <w:rsid w:val="00FB71A1"/>
    <w:rsid w:val="00FB785E"/>
    <w:rsid w:val="00FB7B28"/>
    <w:rsid w:val="00FC0D5D"/>
    <w:rsid w:val="00FC1135"/>
    <w:rsid w:val="00FC1C97"/>
    <w:rsid w:val="00FC3129"/>
    <w:rsid w:val="00FC342C"/>
    <w:rsid w:val="00FC388E"/>
    <w:rsid w:val="00FC4545"/>
    <w:rsid w:val="00FC533A"/>
    <w:rsid w:val="00FC6D48"/>
    <w:rsid w:val="00FC7828"/>
    <w:rsid w:val="00FC7C29"/>
    <w:rsid w:val="00FD1E52"/>
    <w:rsid w:val="00FD2A64"/>
    <w:rsid w:val="00FD3270"/>
    <w:rsid w:val="00FD404E"/>
    <w:rsid w:val="00FD5D9D"/>
    <w:rsid w:val="00FD7534"/>
    <w:rsid w:val="00FD7646"/>
    <w:rsid w:val="00FD7883"/>
    <w:rsid w:val="00FD7951"/>
    <w:rsid w:val="00FD7E29"/>
    <w:rsid w:val="00FE09E8"/>
    <w:rsid w:val="00FE0A57"/>
    <w:rsid w:val="00FE1D80"/>
    <w:rsid w:val="00FE2010"/>
    <w:rsid w:val="00FE2C2E"/>
    <w:rsid w:val="00FE2DB8"/>
    <w:rsid w:val="00FE4937"/>
    <w:rsid w:val="00FE4C0A"/>
    <w:rsid w:val="00FE4F9E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571F"/>
    <w:rsid w:val="00FF693B"/>
    <w:rsid w:val="00FF6F87"/>
    <w:rsid w:val="00FF7434"/>
    <w:rsid w:val="00FF743C"/>
    <w:rsid w:val="00FF7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15E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E6474"/>
    <w:pPr>
      <w:tabs>
        <w:tab w:val="left" w:pos="400"/>
        <w:tab w:val="right" w:leader="dot" w:pos="9350"/>
      </w:tabs>
      <w:spacing w:before="120" w:after="0"/>
      <w:pPrChange w:id="0" w:author="Bambi C" w:date="2022-08-14T20:35:00Z">
        <w:pPr>
          <w:tabs>
            <w:tab w:val="left" w:pos="400"/>
            <w:tab w:val="right" w:leader="dot" w:pos="9350"/>
          </w:tabs>
          <w:spacing w:before="120" w:line="288" w:lineRule="auto"/>
        </w:pPr>
      </w:pPrChange>
    </w:pPr>
    <w:rPr>
      <w:rFonts w:cstheme="minorHAnsi"/>
      <w:b/>
      <w:bCs/>
      <w:i/>
      <w:sz w:val="24"/>
      <w:szCs w:val="24"/>
      <w:rPrChange w:id="0" w:author="Bambi C" w:date="2022-08-14T20:35:00Z">
        <w:rPr>
          <w:rFonts w:asciiTheme="minorHAnsi" w:eastAsiaTheme="minorEastAsia" w:hAnsiTheme="minorHAnsi" w:cstheme="minorHAnsi"/>
          <w:b/>
          <w:bCs/>
          <w:i/>
          <w:iCs/>
          <w:sz w:val="24"/>
          <w:szCs w:val="24"/>
          <w:lang w:val="en-US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" TargetMode="External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peps.python.org/pep-0008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ww.jetbrains.com/help/pycharm/tutorial-code-quality-assistance-tips-and-tricks.html" TargetMode="External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jetbrains.com/help/pycharm/tutorial-code-quality-assistance-tips-and-tricks.html" TargetMode="External"/><Relationship Id="rId24" Type="http://schemas.openxmlformats.org/officeDocument/2006/relationships/hyperlink" Target="https://www.jetbrains.com/help/pycharm/saving-and-reverting-changes.html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1</Pages>
  <Words>9285</Words>
  <Characters>52925</Characters>
  <Application>Microsoft Office Word</Application>
  <DocSecurity>0</DocSecurity>
  <Lines>441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62086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1194</cp:revision>
  <cp:lastPrinted>2022-07-13T02:44:00Z</cp:lastPrinted>
  <dcterms:created xsi:type="dcterms:W3CDTF">2022-08-02T20:52:00Z</dcterms:created>
  <dcterms:modified xsi:type="dcterms:W3CDTF">2022-08-16T21:46:00Z</dcterms:modified>
  <cp:category/>
</cp:coreProperties>
</file>